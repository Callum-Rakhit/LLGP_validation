
<file path=[Content_Types].xml><?xml version="1.0" encoding="utf-8"?>
<Types xmlns="http://schemas.openxmlformats.org/package/2006/content-types">
  <Override PartName="/word/charts/colors6.xml" ContentType="application/vnd.ms-office.chartcolorstyle+xml"/>
  <Override PartName="/word/charts/chart1.xml" ContentType="application/vnd.openxmlformats-officedocument.drawingml.chart+xml"/>
  <Default Extension="png" ContentType="image/png"/>
  <Override PartName="/word/charts/style5.xml" ContentType="application/vnd.ms-office.chartstyle+xml"/>
  <Override PartName="/word/document.xml" ContentType="application/vnd.openxmlformats-officedocument.wordprocessingml.document.main+xml"/>
  <Override PartName="/word/footnotes.xml" ContentType="application/vnd.openxmlformats-officedocument.wordprocessingml.footnotes+xml"/>
  <Default Extension="xml" ContentType="application/xml"/>
  <Override PartName="/word/charts/colors4.xml" ContentType="application/vnd.ms-office.chartcolorstyle+xml"/>
  <Override PartName="/word/charts/style3.xml" ContentType="application/vnd.ms-office.chartstyle+xml"/>
  <Default Extension="rels" ContentType="application/vnd.openxmlformats-package.relationships+xml"/>
  <Default Extension="emf" ContentType="image/x-emf"/>
  <Override PartName="/word/charts/colors2.xml" ContentType="application/vnd.ms-office.chartcolorstyle+xml"/>
  <Override PartName="/word/charts/style1.xml" ContentType="application/vnd.ms-office.chartstyle+xml"/>
  <Override PartName="/word/charts/chart6.xml" ContentType="application/vnd.openxmlformats-officedocument.drawingml.chart+xml"/>
  <Override PartName="/word/webSettings.xml" ContentType="application/vnd.openxmlformats-officedocument.wordprocessingml.webSettings+xml"/>
  <Default Extension="pict" ContentType="image/pict"/>
  <Override PartName="/word/footer1.xml" ContentType="application/vnd.openxmlformats-officedocument.wordprocessingml.footer+xml"/>
  <Override PartName="/word/settings.xml" ContentType="application/vnd.openxmlformats-officedocument.wordprocessingml.settings+xml"/>
  <Override PartName="/word/charts/chart4.xml" ContentType="application/vnd.openxmlformats-officedocument.drawingml.chart+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Override PartName="/word/header1.xml" ContentType="application/vnd.openxmlformats-officedocument.wordprocessingml.header+xml"/>
  <Default Extension="xlsx" ContentType="application/vnd.openxmlformats-officedocument.spreadsheetml.sheet"/>
  <Override PartName="/word/endnotes.xml" ContentType="application/vnd.openxmlformats-officedocument.wordprocessingml.endnotes+xml"/>
  <Override PartName="/word/charts/chart2.xml" ContentType="application/vnd.openxmlformats-officedocument.drawingml.chart+xml"/>
  <Override PartName="/word/charts/colors5.xml" ContentType="application/vnd.ms-office.chartcolorstyle+xml"/>
  <Override PartName="/word/fontTable.xml" ContentType="application/vnd.openxmlformats-officedocument.wordprocessingml.fontTable+xml"/>
  <Default Extension="bin" ContentType="application/vnd.openxmlformats-officedocument.oleObject"/>
  <Override PartName="/word/charts/style4.xml" ContentType="application/vnd.ms-office.chartstyle+xml"/>
  <Override PartName="/customXml/itemProps1.xml" ContentType="application/vnd.openxmlformats-officedocument.customXmlProperties+xml"/>
  <Override PartName="/word/charts/style6.xml" ContentType="application/vnd.ms-office.chartstyle+xml"/>
  <Override PartName="/word/charts/colors7.xml" ContentType="application/vnd.ms-office.chartcolorstyle+xml"/>
  <Override PartName="/word/charts/colors3.xml" ContentType="application/vnd.ms-office.chartcolorstyle+xml"/>
  <Override PartName="/word/charts/style2.xml" ContentType="application/vnd.ms-office.chartstyle+xml"/>
  <Override PartName="/word/charts/chart7.xml" ContentType="application/vnd.openxmlformats-officedocument.drawingml.chart+xml"/>
  <Override PartName="/word/charts/colors1.xml" ContentType="application/vnd.ms-office.chartcolorstyle+xml"/>
  <Override PartName="/word/numbering.xml" ContentType="application/vnd.openxmlformats-officedocument.wordprocessingml.numbering+xml"/>
  <Default Extension="pdf" ContentType="application/pdf"/>
  <Override PartName="/docProps/custom.xml" ContentType="application/vnd.openxmlformats-officedocument.custom-properties+xml"/>
  <Override PartName="/word/charts/chart5.xml" ContentType="application/vnd.openxmlformats-officedocument.drawingml.chart+xml"/>
  <Override PartName="/word/theme/theme1.xml" ContentType="application/vnd.openxmlformats-officedocument.theme+xml"/>
  <Override PartName="/word/charts/chart3.xml" ContentType="application/vnd.openxmlformats-officedocument.drawingml.chart+xml"/>
  <Override PartName="/word/charts/style7.xml" ContentType="application/vnd.ms-office.chartstyle+xml"/>
  <Override PartName="/word/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D44265" w:rsidRPr="00743CAB" w:rsidRDefault="00D44265" w:rsidP="00D44265"/>
    <w:p w:rsidR="00D44265" w:rsidRPr="00743CAB" w:rsidRDefault="00D44265" w:rsidP="00D44265"/>
    <w:p w:rsidR="00D44265" w:rsidRPr="00743CAB" w:rsidRDefault="00D44265" w:rsidP="00D44265"/>
    <w:p w:rsidR="00D44265" w:rsidRPr="00743CAB" w:rsidRDefault="00D44265" w:rsidP="00D44265"/>
    <w:p w:rsidR="00D44265" w:rsidRPr="00743CAB" w:rsidRDefault="00D44265" w:rsidP="00D44265"/>
    <w:p w:rsidR="00D44265" w:rsidRPr="00743CAB" w:rsidRDefault="00D44265" w:rsidP="00D44265"/>
    <w:p w:rsidR="00D44265" w:rsidRPr="00743CAB" w:rsidRDefault="00D44265" w:rsidP="00D44265"/>
    <w:p w:rsidR="00D44265" w:rsidRPr="00743CAB" w:rsidRDefault="00D44265" w:rsidP="00D44265"/>
    <w:p w:rsidR="008E6245" w:rsidRDefault="00AE4457" w:rsidP="002C3890">
      <w:pPr>
        <w:jc w:val="center"/>
        <w:rPr>
          <w:b/>
          <w:bCs/>
          <w:sz w:val="48"/>
          <w:szCs w:val="48"/>
          <w:u w:val="single"/>
        </w:rPr>
      </w:pPr>
      <w:r>
        <w:rPr>
          <w:b/>
          <w:sz w:val="48"/>
          <w:szCs w:val="48"/>
          <w:u w:val="single"/>
        </w:rPr>
        <w:t>DNA S</w:t>
      </w:r>
      <w:r w:rsidR="008E6245">
        <w:rPr>
          <w:b/>
          <w:sz w:val="48"/>
          <w:szCs w:val="48"/>
          <w:u w:val="single"/>
        </w:rPr>
        <w:t xml:space="preserve">equencing </w:t>
      </w:r>
      <w:r>
        <w:rPr>
          <w:b/>
          <w:sz w:val="48"/>
          <w:szCs w:val="48"/>
          <w:u w:val="single"/>
        </w:rPr>
        <w:t>U</w:t>
      </w:r>
      <w:r w:rsidR="008E6245">
        <w:rPr>
          <w:b/>
          <w:sz w:val="48"/>
          <w:szCs w:val="48"/>
          <w:u w:val="single"/>
        </w:rPr>
        <w:t xml:space="preserve">sing </w:t>
      </w:r>
      <w:bookmarkStart w:id="0" w:name="_Hlk43051449"/>
      <w:proofErr w:type="spellStart"/>
      <w:r w:rsidR="002118DC">
        <w:rPr>
          <w:b/>
          <w:bCs/>
          <w:sz w:val="48"/>
          <w:szCs w:val="48"/>
          <w:u w:val="single"/>
        </w:rPr>
        <w:t>QiaSeq</w:t>
      </w:r>
      <w:proofErr w:type="spellEnd"/>
    </w:p>
    <w:p w:rsidR="00844913" w:rsidRPr="00743CAB" w:rsidRDefault="008A2E7A" w:rsidP="002C3890">
      <w:pPr>
        <w:jc w:val="center"/>
        <w:rPr>
          <w:b/>
          <w:sz w:val="48"/>
          <w:szCs w:val="48"/>
          <w:u w:val="single"/>
        </w:rPr>
      </w:pPr>
      <w:r>
        <w:rPr>
          <w:b/>
          <w:bCs/>
          <w:sz w:val="48"/>
          <w:szCs w:val="48"/>
          <w:u w:val="single"/>
        </w:rPr>
        <w:t>Targeted DNA Panels</w:t>
      </w:r>
    </w:p>
    <w:bookmarkEnd w:id="0"/>
    <w:p w:rsidR="00844913" w:rsidRPr="00743CAB" w:rsidRDefault="00844913" w:rsidP="00844913">
      <w:pPr>
        <w:jc w:val="center"/>
        <w:rPr>
          <w:b/>
          <w:sz w:val="48"/>
          <w:szCs w:val="48"/>
          <w:u w:val="single"/>
        </w:rPr>
      </w:pPr>
    </w:p>
    <w:p w:rsidR="00D44265" w:rsidRPr="00743CAB" w:rsidRDefault="00D44265" w:rsidP="00844913">
      <w:pPr>
        <w:jc w:val="center"/>
        <w:rPr>
          <w:b/>
          <w:sz w:val="48"/>
          <w:szCs w:val="48"/>
          <w:u w:val="single"/>
        </w:rPr>
      </w:pPr>
      <w:r w:rsidRPr="00743CAB">
        <w:rPr>
          <w:b/>
          <w:sz w:val="48"/>
          <w:szCs w:val="48"/>
          <w:u w:val="single"/>
        </w:rPr>
        <w:t>Validation / Verification</w:t>
      </w:r>
    </w:p>
    <w:p w:rsidR="00D44265" w:rsidRPr="00743CAB" w:rsidRDefault="00D44265" w:rsidP="00D44265">
      <w:pPr>
        <w:jc w:val="center"/>
        <w:rPr>
          <w:b/>
          <w:sz w:val="48"/>
          <w:szCs w:val="48"/>
        </w:rPr>
      </w:pPr>
    </w:p>
    <w:p w:rsidR="00D44265" w:rsidRPr="00743CAB" w:rsidRDefault="00D44265" w:rsidP="00844913">
      <w:pPr>
        <w:pStyle w:val="BodyText1"/>
        <w:ind w:hanging="340"/>
        <w:rPr>
          <w:b/>
          <w:sz w:val="24"/>
          <w:u w:val="single"/>
        </w:rPr>
      </w:pPr>
    </w:p>
    <w:p w:rsidR="00D44265" w:rsidRPr="00743CAB" w:rsidRDefault="00D44265">
      <w:pPr>
        <w:rPr>
          <w:rFonts w:ascii="Arial" w:hAnsi="Arial"/>
          <w:b/>
          <w:szCs w:val="22"/>
          <w:u w:val="single"/>
        </w:rPr>
      </w:pPr>
      <w:r w:rsidRPr="00743CAB">
        <w:rPr>
          <w:b/>
          <w:u w:val="single"/>
        </w:rPr>
        <w:br w:type="page"/>
      </w:r>
    </w:p>
    <w:p w:rsidR="00C927CD" w:rsidRPr="00743CAB" w:rsidRDefault="00D775D5" w:rsidP="00C927CD">
      <w:pPr>
        <w:pStyle w:val="BodyText1"/>
        <w:ind w:hanging="340"/>
        <w:jc w:val="center"/>
        <w:rPr>
          <w:b/>
          <w:sz w:val="24"/>
          <w:u w:val="single"/>
        </w:rPr>
      </w:pPr>
      <w:r w:rsidRPr="00743CAB">
        <w:rPr>
          <w:b/>
          <w:sz w:val="24"/>
          <w:u w:val="single"/>
        </w:rPr>
        <w:t>LMH TEST VALIDATION OR VERIFICATION PROTOCOL TEMPLATE</w:t>
      </w:r>
    </w:p>
    <w:p w:rsidR="00DC59CB" w:rsidRPr="00743CAB" w:rsidRDefault="00D775D5" w:rsidP="00D775D5">
      <w:pPr>
        <w:pStyle w:val="BodyText1"/>
        <w:ind w:hanging="340"/>
        <w:jc w:val="center"/>
        <w:rPr>
          <w:b/>
        </w:rPr>
      </w:pPr>
      <w:r w:rsidRPr="00743CAB">
        <w:rPr>
          <w:b/>
        </w:rPr>
        <w:t>INDEX</w:t>
      </w:r>
    </w:p>
    <w:p w:rsidR="00B359BF" w:rsidRDefault="001F653D">
      <w:pPr>
        <w:pStyle w:val="TOC1"/>
        <w:tabs>
          <w:tab w:val="right" w:leader="dot" w:pos="10053"/>
        </w:tabs>
        <w:rPr>
          <w:rFonts w:asciiTheme="minorHAnsi" w:hAnsiTheme="minorHAnsi" w:cstheme="minorBidi"/>
          <w:b w:val="0"/>
          <w:bCs w:val="0"/>
          <w:caps w:val="0"/>
          <w:noProof/>
          <w:sz w:val="22"/>
          <w:szCs w:val="22"/>
        </w:rPr>
      </w:pPr>
      <w:r w:rsidRPr="001F653D">
        <w:fldChar w:fldCharType="begin"/>
      </w:r>
      <w:r w:rsidR="00D27794" w:rsidRPr="00743CAB">
        <w:instrText xml:space="preserve"> TOC \o "1-3" \h \z \u </w:instrText>
      </w:r>
      <w:r w:rsidRPr="001F653D">
        <w:fldChar w:fldCharType="separate"/>
      </w:r>
      <w:hyperlink w:anchor="_Toc44066475" w:history="1">
        <w:r w:rsidR="00B359BF" w:rsidRPr="003A7D34">
          <w:rPr>
            <w:rStyle w:val="Hyperlink"/>
            <w:noProof/>
          </w:rPr>
          <w:t>INTRODUCTION</w:t>
        </w:r>
        <w:r w:rsidR="00B359BF">
          <w:rPr>
            <w:noProof/>
            <w:webHidden/>
          </w:rPr>
          <w:tab/>
        </w:r>
        <w:r>
          <w:rPr>
            <w:noProof/>
            <w:webHidden/>
          </w:rPr>
          <w:fldChar w:fldCharType="begin"/>
        </w:r>
        <w:r w:rsidR="00B359BF">
          <w:rPr>
            <w:noProof/>
            <w:webHidden/>
          </w:rPr>
          <w:instrText xml:space="preserve"> PAGEREF _Toc44066475 \h </w:instrText>
        </w:r>
        <w:r w:rsidR="004B4EB5">
          <w:rPr>
            <w:noProof/>
          </w:rPr>
        </w:r>
        <w:r>
          <w:rPr>
            <w:noProof/>
            <w:webHidden/>
          </w:rPr>
          <w:fldChar w:fldCharType="separate"/>
        </w:r>
        <w:r w:rsidR="00B359BF">
          <w:rPr>
            <w:noProof/>
            <w:webHidden/>
          </w:rPr>
          <w:t>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76" w:history="1">
        <w:r w:rsidR="00B359BF" w:rsidRPr="003A7D34">
          <w:rPr>
            <w:rStyle w:val="Hyperlink"/>
            <w:noProof/>
          </w:rPr>
          <w:t>How to use this template</w:t>
        </w:r>
        <w:r w:rsidR="00B359BF">
          <w:rPr>
            <w:noProof/>
            <w:webHidden/>
          </w:rPr>
          <w:tab/>
        </w:r>
        <w:r>
          <w:rPr>
            <w:noProof/>
            <w:webHidden/>
          </w:rPr>
          <w:fldChar w:fldCharType="begin"/>
        </w:r>
        <w:r w:rsidR="00B359BF">
          <w:rPr>
            <w:noProof/>
            <w:webHidden/>
          </w:rPr>
          <w:instrText xml:space="preserve"> PAGEREF _Toc44066476 \h </w:instrText>
        </w:r>
        <w:r w:rsidR="004B4EB5">
          <w:rPr>
            <w:noProof/>
          </w:rPr>
        </w:r>
        <w:r>
          <w:rPr>
            <w:noProof/>
            <w:webHidden/>
          </w:rPr>
          <w:fldChar w:fldCharType="separate"/>
        </w:r>
        <w:r w:rsidR="00B359BF">
          <w:rPr>
            <w:noProof/>
            <w:webHidden/>
          </w:rPr>
          <w:t>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77" w:history="1">
        <w:r w:rsidR="00B359BF" w:rsidRPr="003A7D34">
          <w:rPr>
            <w:rStyle w:val="Hyperlink"/>
            <w:noProof/>
          </w:rPr>
          <w:t>Methods for recording and evaluating results</w:t>
        </w:r>
        <w:r w:rsidR="00B359BF">
          <w:rPr>
            <w:noProof/>
            <w:webHidden/>
          </w:rPr>
          <w:tab/>
        </w:r>
        <w:r>
          <w:rPr>
            <w:noProof/>
            <w:webHidden/>
          </w:rPr>
          <w:fldChar w:fldCharType="begin"/>
        </w:r>
        <w:r w:rsidR="00B359BF">
          <w:rPr>
            <w:noProof/>
            <w:webHidden/>
          </w:rPr>
          <w:instrText xml:space="preserve"> PAGEREF _Toc44066477 \h </w:instrText>
        </w:r>
        <w:r w:rsidR="004B4EB5">
          <w:rPr>
            <w:noProof/>
          </w:rPr>
        </w:r>
        <w:r>
          <w:rPr>
            <w:noProof/>
            <w:webHidden/>
          </w:rPr>
          <w:fldChar w:fldCharType="separate"/>
        </w:r>
        <w:r w:rsidR="00B359BF">
          <w:rPr>
            <w:noProof/>
            <w:webHidden/>
          </w:rPr>
          <w:t>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78" w:history="1">
        <w:r w:rsidR="00B359BF" w:rsidRPr="003A7D34">
          <w:rPr>
            <w:rStyle w:val="Hyperlink"/>
            <w:noProof/>
          </w:rPr>
          <w:t>Table 1: Parameters to be determined for different types of test.</w:t>
        </w:r>
        <w:r w:rsidR="00B359BF">
          <w:rPr>
            <w:noProof/>
            <w:webHidden/>
          </w:rPr>
          <w:tab/>
        </w:r>
        <w:r>
          <w:rPr>
            <w:noProof/>
            <w:webHidden/>
          </w:rPr>
          <w:fldChar w:fldCharType="begin"/>
        </w:r>
        <w:r w:rsidR="00B359BF">
          <w:rPr>
            <w:noProof/>
            <w:webHidden/>
          </w:rPr>
          <w:instrText xml:space="preserve"> PAGEREF _Toc44066478 \h </w:instrText>
        </w:r>
        <w:r w:rsidR="004B4EB5">
          <w:rPr>
            <w:noProof/>
          </w:rPr>
        </w:r>
        <w:r>
          <w:rPr>
            <w:noProof/>
            <w:webHidden/>
          </w:rPr>
          <w:fldChar w:fldCharType="separate"/>
        </w:r>
        <w:r w:rsidR="00B359BF">
          <w:rPr>
            <w:noProof/>
            <w:webHidden/>
          </w:rPr>
          <w:t>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79" w:history="1">
        <w:r w:rsidR="00B359BF" w:rsidRPr="003A7D34">
          <w:rPr>
            <w:rStyle w:val="Hyperlink"/>
            <w:noProof/>
          </w:rPr>
          <w:t>Abbreviations &amp; Definitions</w:t>
        </w:r>
        <w:r w:rsidR="00B359BF">
          <w:rPr>
            <w:noProof/>
            <w:webHidden/>
          </w:rPr>
          <w:tab/>
        </w:r>
        <w:r>
          <w:rPr>
            <w:noProof/>
            <w:webHidden/>
          </w:rPr>
          <w:fldChar w:fldCharType="begin"/>
        </w:r>
        <w:r w:rsidR="00B359BF">
          <w:rPr>
            <w:noProof/>
            <w:webHidden/>
          </w:rPr>
          <w:instrText xml:space="preserve"> PAGEREF _Toc44066479 \h </w:instrText>
        </w:r>
        <w:r w:rsidR="004B4EB5">
          <w:rPr>
            <w:noProof/>
          </w:rPr>
        </w:r>
        <w:r>
          <w:rPr>
            <w:noProof/>
            <w:webHidden/>
          </w:rPr>
          <w:fldChar w:fldCharType="separate"/>
        </w:r>
        <w:r w:rsidR="00B359BF">
          <w:rPr>
            <w:noProof/>
            <w:webHidden/>
          </w:rPr>
          <w:t>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0" w:history="1">
        <w:r w:rsidR="00B359BF" w:rsidRPr="003A7D34">
          <w:rPr>
            <w:rStyle w:val="Hyperlink"/>
            <w:noProof/>
          </w:rPr>
          <w:t>Aims:</w:t>
        </w:r>
        <w:r w:rsidR="00B359BF">
          <w:rPr>
            <w:noProof/>
            <w:webHidden/>
          </w:rPr>
          <w:tab/>
        </w:r>
        <w:r>
          <w:rPr>
            <w:noProof/>
            <w:webHidden/>
          </w:rPr>
          <w:fldChar w:fldCharType="begin"/>
        </w:r>
        <w:r w:rsidR="00B359BF">
          <w:rPr>
            <w:noProof/>
            <w:webHidden/>
          </w:rPr>
          <w:instrText xml:space="preserve"> PAGEREF _Toc44066480 \h </w:instrText>
        </w:r>
        <w:r w:rsidR="004B4EB5">
          <w:rPr>
            <w:noProof/>
          </w:rPr>
        </w:r>
        <w:r>
          <w:rPr>
            <w:noProof/>
            <w:webHidden/>
          </w:rPr>
          <w:fldChar w:fldCharType="separate"/>
        </w:r>
        <w:r w:rsidR="00B359BF">
          <w:rPr>
            <w:noProof/>
            <w:webHidden/>
          </w:rPr>
          <w:t>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1" w:history="1">
        <w:r w:rsidR="00B359BF" w:rsidRPr="003A7D34">
          <w:rPr>
            <w:rStyle w:val="Hyperlink"/>
            <w:noProof/>
          </w:rPr>
          <w:t>Reference Documents: SOPs, Instructions, manuals, forms to be used in validation study</w:t>
        </w:r>
        <w:r w:rsidR="00B359BF">
          <w:rPr>
            <w:noProof/>
            <w:webHidden/>
          </w:rPr>
          <w:tab/>
        </w:r>
        <w:r>
          <w:rPr>
            <w:noProof/>
            <w:webHidden/>
          </w:rPr>
          <w:fldChar w:fldCharType="begin"/>
        </w:r>
        <w:r w:rsidR="00B359BF">
          <w:rPr>
            <w:noProof/>
            <w:webHidden/>
          </w:rPr>
          <w:instrText xml:space="preserve"> PAGEREF _Toc44066481 \h </w:instrText>
        </w:r>
        <w:r w:rsidR="004B4EB5">
          <w:rPr>
            <w:noProof/>
          </w:rPr>
        </w:r>
        <w:r>
          <w:rPr>
            <w:noProof/>
            <w:webHidden/>
          </w:rPr>
          <w:fldChar w:fldCharType="separate"/>
        </w:r>
        <w:r w:rsidR="00B359BF">
          <w:rPr>
            <w:noProof/>
            <w:webHidden/>
          </w:rPr>
          <w:t>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2" w:history="1">
        <w:r w:rsidR="00B359BF" w:rsidRPr="003A7D34">
          <w:rPr>
            <w:rStyle w:val="Hyperlink"/>
            <w:noProof/>
          </w:rPr>
          <w:t>Equipment Used:</w:t>
        </w:r>
        <w:r w:rsidR="00B359BF">
          <w:rPr>
            <w:noProof/>
            <w:webHidden/>
          </w:rPr>
          <w:tab/>
        </w:r>
        <w:r>
          <w:rPr>
            <w:noProof/>
            <w:webHidden/>
          </w:rPr>
          <w:fldChar w:fldCharType="begin"/>
        </w:r>
        <w:r w:rsidR="00B359BF">
          <w:rPr>
            <w:noProof/>
            <w:webHidden/>
          </w:rPr>
          <w:instrText xml:space="preserve"> PAGEREF _Toc44066482 \h </w:instrText>
        </w:r>
        <w:r w:rsidR="004B4EB5">
          <w:rPr>
            <w:noProof/>
          </w:rPr>
        </w:r>
        <w:r>
          <w:rPr>
            <w:noProof/>
            <w:webHidden/>
          </w:rPr>
          <w:fldChar w:fldCharType="separate"/>
        </w:r>
        <w:r w:rsidR="00B359BF">
          <w:rPr>
            <w:noProof/>
            <w:webHidden/>
          </w:rPr>
          <w:t>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3" w:history="1">
        <w:r w:rsidR="00B359BF" w:rsidRPr="003A7D34">
          <w:rPr>
            <w:rStyle w:val="Hyperlink"/>
            <w:noProof/>
          </w:rPr>
          <w:t>Measuring/Testing/Monitoring Equipment</w:t>
        </w:r>
        <w:r w:rsidR="00B359BF">
          <w:rPr>
            <w:noProof/>
            <w:webHidden/>
          </w:rPr>
          <w:tab/>
        </w:r>
        <w:r>
          <w:rPr>
            <w:noProof/>
            <w:webHidden/>
          </w:rPr>
          <w:fldChar w:fldCharType="begin"/>
        </w:r>
        <w:r w:rsidR="00B359BF">
          <w:rPr>
            <w:noProof/>
            <w:webHidden/>
          </w:rPr>
          <w:instrText xml:space="preserve"> PAGEREF _Toc44066483 \h </w:instrText>
        </w:r>
        <w:r w:rsidR="004B4EB5">
          <w:rPr>
            <w:noProof/>
          </w:rPr>
        </w:r>
        <w:r>
          <w:rPr>
            <w:noProof/>
            <w:webHidden/>
          </w:rPr>
          <w:fldChar w:fldCharType="separate"/>
        </w:r>
        <w:r w:rsidR="00B359BF">
          <w:rPr>
            <w:noProof/>
            <w:webHidden/>
          </w:rPr>
          <w:t>8</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484" w:history="1">
        <w:r w:rsidR="00B359BF" w:rsidRPr="003A7D34">
          <w:rPr>
            <w:rStyle w:val="Hyperlink"/>
            <w:noProof/>
          </w:rPr>
          <w:t>SECTION 1: Validation / Verification Details</w:t>
        </w:r>
        <w:r w:rsidR="00B359BF">
          <w:rPr>
            <w:noProof/>
            <w:webHidden/>
          </w:rPr>
          <w:tab/>
        </w:r>
        <w:r>
          <w:rPr>
            <w:noProof/>
            <w:webHidden/>
          </w:rPr>
          <w:fldChar w:fldCharType="begin"/>
        </w:r>
        <w:r w:rsidR="00B359BF">
          <w:rPr>
            <w:noProof/>
            <w:webHidden/>
          </w:rPr>
          <w:instrText xml:space="preserve"> PAGEREF _Toc44066484 \h </w:instrText>
        </w:r>
        <w:r w:rsidR="004B4EB5">
          <w:rPr>
            <w:noProof/>
          </w:rPr>
        </w:r>
        <w:r>
          <w:rPr>
            <w:noProof/>
            <w:webHidden/>
          </w:rPr>
          <w:fldChar w:fldCharType="separate"/>
        </w:r>
        <w:r w:rsidR="00B359BF">
          <w:rPr>
            <w:noProof/>
            <w:webHidden/>
          </w:rPr>
          <w:t>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5" w:history="1">
        <w:r w:rsidR="00B359BF" w:rsidRPr="003A7D34">
          <w:rPr>
            <w:rStyle w:val="Hyperlink"/>
            <w:noProof/>
          </w:rPr>
          <w:t>Section 1.1: Test details</w:t>
        </w:r>
        <w:r w:rsidR="00B359BF">
          <w:rPr>
            <w:noProof/>
            <w:webHidden/>
          </w:rPr>
          <w:tab/>
        </w:r>
        <w:r>
          <w:rPr>
            <w:noProof/>
            <w:webHidden/>
          </w:rPr>
          <w:fldChar w:fldCharType="begin"/>
        </w:r>
        <w:r w:rsidR="00B359BF">
          <w:rPr>
            <w:noProof/>
            <w:webHidden/>
          </w:rPr>
          <w:instrText xml:space="preserve"> PAGEREF _Toc44066485 \h </w:instrText>
        </w:r>
        <w:r w:rsidR="004B4EB5">
          <w:rPr>
            <w:noProof/>
          </w:rPr>
        </w:r>
        <w:r>
          <w:rPr>
            <w:noProof/>
            <w:webHidden/>
          </w:rPr>
          <w:fldChar w:fldCharType="separate"/>
        </w:r>
        <w:r w:rsidR="00B359BF">
          <w:rPr>
            <w:noProof/>
            <w:webHidden/>
          </w:rPr>
          <w:t>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6" w:history="1">
        <w:r w:rsidR="00B359BF" w:rsidRPr="003A7D34">
          <w:rPr>
            <w:rStyle w:val="Hyperlink"/>
            <w:noProof/>
          </w:rPr>
          <w:t>1.1.1The Myeloid and Lymphoid QiaSeq Targeted DNA Gene Panels</w:t>
        </w:r>
        <w:r w:rsidR="00B359BF">
          <w:rPr>
            <w:noProof/>
            <w:webHidden/>
          </w:rPr>
          <w:tab/>
        </w:r>
        <w:r>
          <w:rPr>
            <w:noProof/>
            <w:webHidden/>
          </w:rPr>
          <w:fldChar w:fldCharType="begin"/>
        </w:r>
        <w:r w:rsidR="00B359BF">
          <w:rPr>
            <w:noProof/>
            <w:webHidden/>
          </w:rPr>
          <w:instrText xml:space="preserve"> PAGEREF _Toc44066486 \h </w:instrText>
        </w:r>
        <w:r w:rsidR="004B4EB5">
          <w:rPr>
            <w:noProof/>
          </w:rPr>
        </w:r>
        <w:r>
          <w:rPr>
            <w:noProof/>
            <w:webHidden/>
          </w:rPr>
          <w:fldChar w:fldCharType="separate"/>
        </w:r>
        <w:r w:rsidR="00B359BF">
          <w:rPr>
            <w:noProof/>
            <w:webHidden/>
          </w:rPr>
          <w:t>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7" w:history="1">
        <w:r w:rsidR="00B359BF" w:rsidRPr="003A7D34">
          <w:rPr>
            <w:rStyle w:val="Hyperlink"/>
            <w:noProof/>
          </w:rPr>
          <w:t>The QiaSeq Myeloid Targets</w:t>
        </w:r>
        <w:r w:rsidR="00B359BF">
          <w:rPr>
            <w:noProof/>
            <w:webHidden/>
          </w:rPr>
          <w:tab/>
        </w:r>
        <w:r>
          <w:rPr>
            <w:noProof/>
            <w:webHidden/>
          </w:rPr>
          <w:fldChar w:fldCharType="begin"/>
        </w:r>
        <w:r w:rsidR="00B359BF">
          <w:rPr>
            <w:noProof/>
            <w:webHidden/>
          </w:rPr>
          <w:instrText xml:space="preserve"> PAGEREF _Toc44066487 \h </w:instrText>
        </w:r>
        <w:r w:rsidR="004B4EB5">
          <w:rPr>
            <w:noProof/>
          </w:rPr>
        </w:r>
        <w:r>
          <w:rPr>
            <w:noProof/>
            <w:webHidden/>
          </w:rPr>
          <w:fldChar w:fldCharType="separate"/>
        </w:r>
        <w:r w:rsidR="00B359BF">
          <w:rPr>
            <w:noProof/>
            <w:webHidden/>
          </w:rPr>
          <w:t>10</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8" w:history="1">
        <w:r w:rsidR="00B359BF" w:rsidRPr="003A7D34">
          <w:rPr>
            <w:rStyle w:val="Hyperlink"/>
            <w:noProof/>
          </w:rPr>
          <w:t>The QiaSeq Lymphoid Targets</w:t>
        </w:r>
        <w:r w:rsidR="00B359BF">
          <w:rPr>
            <w:noProof/>
            <w:webHidden/>
          </w:rPr>
          <w:tab/>
        </w:r>
        <w:r>
          <w:rPr>
            <w:noProof/>
            <w:webHidden/>
          </w:rPr>
          <w:fldChar w:fldCharType="begin"/>
        </w:r>
        <w:r w:rsidR="00B359BF">
          <w:rPr>
            <w:noProof/>
            <w:webHidden/>
          </w:rPr>
          <w:instrText xml:space="preserve"> PAGEREF _Toc44066488 \h </w:instrText>
        </w:r>
        <w:r w:rsidR="004B4EB5">
          <w:rPr>
            <w:noProof/>
          </w:rPr>
        </w:r>
        <w:r>
          <w:rPr>
            <w:noProof/>
            <w:webHidden/>
          </w:rPr>
          <w:fldChar w:fldCharType="separate"/>
        </w:r>
        <w:r w:rsidR="00B359BF">
          <w:rPr>
            <w:noProof/>
            <w:webHidden/>
          </w:rPr>
          <w:t>11</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89" w:history="1">
        <w:r w:rsidR="00B359BF" w:rsidRPr="003A7D34">
          <w:rPr>
            <w:rStyle w:val="Hyperlink"/>
            <w:noProof/>
          </w:rPr>
          <w:t>1.1.2: Outline methodology</w:t>
        </w:r>
        <w:r w:rsidR="00B359BF">
          <w:rPr>
            <w:noProof/>
            <w:webHidden/>
          </w:rPr>
          <w:tab/>
        </w:r>
        <w:r>
          <w:rPr>
            <w:noProof/>
            <w:webHidden/>
          </w:rPr>
          <w:fldChar w:fldCharType="begin"/>
        </w:r>
        <w:r w:rsidR="00B359BF">
          <w:rPr>
            <w:noProof/>
            <w:webHidden/>
          </w:rPr>
          <w:instrText xml:space="preserve"> PAGEREF _Toc44066489 \h </w:instrText>
        </w:r>
        <w:r w:rsidR="004B4EB5">
          <w:rPr>
            <w:noProof/>
          </w:rPr>
        </w:r>
        <w:r>
          <w:rPr>
            <w:noProof/>
            <w:webHidden/>
          </w:rPr>
          <w:fldChar w:fldCharType="separate"/>
        </w:r>
        <w:r w:rsidR="00B359BF">
          <w:rPr>
            <w:noProof/>
            <w:webHidden/>
          </w:rPr>
          <w:t>12</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0" w:history="1">
        <w:r w:rsidR="00B359BF" w:rsidRPr="003A7D34">
          <w:rPr>
            <w:rStyle w:val="Hyperlink"/>
            <w:noProof/>
          </w:rPr>
          <w:t>1.1.3: Technical and Bioinformatics Assessment</w:t>
        </w:r>
        <w:r w:rsidR="00B359BF">
          <w:rPr>
            <w:noProof/>
            <w:webHidden/>
          </w:rPr>
          <w:tab/>
        </w:r>
        <w:r>
          <w:rPr>
            <w:noProof/>
            <w:webHidden/>
          </w:rPr>
          <w:fldChar w:fldCharType="begin"/>
        </w:r>
        <w:r w:rsidR="00B359BF">
          <w:rPr>
            <w:noProof/>
            <w:webHidden/>
          </w:rPr>
          <w:instrText xml:space="preserve"> PAGEREF _Toc44066490 \h </w:instrText>
        </w:r>
        <w:r w:rsidR="004B4EB5">
          <w:rPr>
            <w:noProof/>
          </w:rPr>
        </w:r>
        <w:r>
          <w:rPr>
            <w:noProof/>
            <w:webHidden/>
          </w:rPr>
          <w:fldChar w:fldCharType="separate"/>
        </w:r>
        <w:r w:rsidR="00B359BF">
          <w:rPr>
            <w:noProof/>
            <w:webHidden/>
          </w:rPr>
          <w:t>12</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1" w:history="1">
        <w:r w:rsidR="00B359BF" w:rsidRPr="003A7D34">
          <w:rPr>
            <w:rStyle w:val="Hyperlink"/>
            <w:noProof/>
          </w:rPr>
          <w:t>Section 1.2: Validation details</w:t>
        </w:r>
        <w:r w:rsidR="00B359BF">
          <w:rPr>
            <w:noProof/>
            <w:webHidden/>
          </w:rPr>
          <w:tab/>
        </w:r>
        <w:r>
          <w:rPr>
            <w:noProof/>
            <w:webHidden/>
          </w:rPr>
          <w:fldChar w:fldCharType="begin"/>
        </w:r>
        <w:r w:rsidR="00B359BF">
          <w:rPr>
            <w:noProof/>
            <w:webHidden/>
          </w:rPr>
          <w:instrText xml:space="preserve"> PAGEREF _Toc44066491 \h </w:instrText>
        </w:r>
        <w:r w:rsidR="004B4EB5">
          <w:rPr>
            <w:noProof/>
          </w:rPr>
        </w:r>
        <w:r>
          <w:rPr>
            <w:noProof/>
            <w:webHidden/>
          </w:rPr>
          <w:fldChar w:fldCharType="separate"/>
        </w:r>
        <w:r w:rsidR="00B359BF">
          <w:rPr>
            <w:noProof/>
            <w:webHidden/>
          </w:rPr>
          <w:t>14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2" w:history="1">
        <w:r w:rsidR="00B359BF" w:rsidRPr="003A7D34">
          <w:rPr>
            <w:rStyle w:val="Hyperlink"/>
            <w:noProof/>
          </w:rPr>
          <w:t>1.2.1 Performance Characteristics Acceptance Criteria:</w:t>
        </w:r>
        <w:r w:rsidR="00B359BF">
          <w:rPr>
            <w:noProof/>
            <w:webHidden/>
          </w:rPr>
          <w:tab/>
        </w:r>
        <w:r>
          <w:rPr>
            <w:noProof/>
            <w:webHidden/>
          </w:rPr>
          <w:fldChar w:fldCharType="begin"/>
        </w:r>
        <w:r w:rsidR="00B359BF">
          <w:rPr>
            <w:noProof/>
            <w:webHidden/>
          </w:rPr>
          <w:instrText xml:space="preserve"> PAGEREF _Toc44066492 \h </w:instrText>
        </w:r>
        <w:r w:rsidR="004B4EB5">
          <w:rPr>
            <w:noProof/>
          </w:rPr>
        </w:r>
        <w:r>
          <w:rPr>
            <w:noProof/>
            <w:webHidden/>
          </w:rPr>
          <w:fldChar w:fldCharType="separate"/>
        </w:r>
        <w:r w:rsidR="00B359BF">
          <w:rPr>
            <w:noProof/>
            <w:webHidden/>
          </w:rPr>
          <w:t>15</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493" w:history="1">
        <w:r w:rsidR="00B359BF" w:rsidRPr="003A7D34">
          <w:rPr>
            <w:rStyle w:val="Hyperlink"/>
            <w:noProof/>
          </w:rPr>
          <w:t>SECTION 2. Verification of Utility</w:t>
        </w:r>
        <w:r w:rsidR="00B359BF">
          <w:rPr>
            <w:noProof/>
            <w:webHidden/>
          </w:rPr>
          <w:tab/>
        </w:r>
        <w:r>
          <w:rPr>
            <w:noProof/>
            <w:webHidden/>
          </w:rPr>
          <w:fldChar w:fldCharType="begin"/>
        </w:r>
        <w:r w:rsidR="00B359BF">
          <w:rPr>
            <w:noProof/>
            <w:webHidden/>
          </w:rPr>
          <w:instrText xml:space="preserve"> PAGEREF _Toc44066493 \h </w:instrText>
        </w:r>
        <w:r w:rsidR="004B4EB5">
          <w:rPr>
            <w:noProof/>
          </w:rPr>
        </w:r>
        <w:r>
          <w:rPr>
            <w:noProof/>
            <w:webHidden/>
          </w:rPr>
          <w:fldChar w:fldCharType="separate"/>
        </w:r>
        <w:r w:rsidR="00B359BF">
          <w:rPr>
            <w:noProof/>
            <w:webHidden/>
          </w:rPr>
          <w:t>16</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494" w:history="1">
        <w:r w:rsidR="00B359BF" w:rsidRPr="003A7D34">
          <w:rPr>
            <w:rStyle w:val="Hyperlink"/>
            <w:noProof/>
          </w:rPr>
          <w:t>SECTION 3.0 : Performance metrics (consistent performance - robustness) Validation / Verification</w:t>
        </w:r>
        <w:r w:rsidR="00B359BF">
          <w:rPr>
            <w:noProof/>
            <w:webHidden/>
          </w:rPr>
          <w:tab/>
        </w:r>
        <w:r>
          <w:rPr>
            <w:noProof/>
            <w:webHidden/>
          </w:rPr>
          <w:fldChar w:fldCharType="begin"/>
        </w:r>
        <w:r w:rsidR="00B359BF">
          <w:rPr>
            <w:noProof/>
            <w:webHidden/>
          </w:rPr>
          <w:instrText xml:space="preserve"> PAGEREF _Toc44066494 \h </w:instrText>
        </w:r>
        <w:r w:rsidR="004B4EB5">
          <w:rPr>
            <w:noProof/>
          </w:rPr>
        </w:r>
        <w:r>
          <w:rPr>
            <w:noProof/>
            <w:webHidden/>
          </w:rPr>
          <w:fldChar w:fldCharType="separate"/>
        </w:r>
        <w:r w:rsidR="00B359BF">
          <w:rPr>
            <w:noProof/>
            <w:webHidden/>
          </w:rPr>
          <w:t>17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5" w:history="1">
        <w:r w:rsidR="00B359BF" w:rsidRPr="003A7D34">
          <w:rPr>
            <w:rStyle w:val="Hyperlink"/>
            <w:noProof/>
          </w:rPr>
          <w:t>3.1 Work plan</w:t>
        </w:r>
        <w:r w:rsidR="00B359BF">
          <w:rPr>
            <w:noProof/>
            <w:webHidden/>
          </w:rPr>
          <w:tab/>
        </w:r>
        <w:r>
          <w:rPr>
            <w:noProof/>
            <w:webHidden/>
          </w:rPr>
          <w:fldChar w:fldCharType="begin"/>
        </w:r>
        <w:r w:rsidR="00B359BF">
          <w:rPr>
            <w:noProof/>
            <w:webHidden/>
          </w:rPr>
          <w:instrText xml:space="preserve"> PAGEREF _Toc44066495 \h </w:instrText>
        </w:r>
        <w:r w:rsidR="004B4EB5">
          <w:rPr>
            <w:noProof/>
          </w:rPr>
        </w:r>
        <w:r>
          <w:rPr>
            <w:noProof/>
            <w:webHidden/>
          </w:rPr>
          <w:fldChar w:fldCharType="separate"/>
        </w:r>
        <w:r w:rsidR="00B359BF">
          <w:rPr>
            <w:noProof/>
            <w:webHidden/>
          </w:rPr>
          <w:t>17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6" w:history="1">
        <w:r w:rsidR="00B359BF" w:rsidRPr="003A7D34">
          <w:rPr>
            <w:rStyle w:val="Hyperlink"/>
            <w:rFonts w:eastAsia="Times New Roman"/>
            <w:noProof/>
          </w:rPr>
          <w:t>3.2: Results</w:t>
        </w:r>
        <w:r w:rsidR="00B359BF">
          <w:rPr>
            <w:noProof/>
            <w:webHidden/>
          </w:rPr>
          <w:tab/>
        </w:r>
        <w:r>
          <w:rPr>
            <w:noProof/>
            <w:webHidden/>
          </w:rPr>
          <w:fldChar w:fldCharType="begin"/>
        </w:r>
        <w:r w:rsidR="00B359BF">
          <w:rPr>
            <w:noProof/>
            <w:webHidden/>
          </w:rPr>
          <w:instrText xml:space="preserve"> PAGEREF _Toc44066496 \h </w:instrText>
        </w:r>
        <w:r w:rsidR="004B4EB5">
          <w:rPr>
            <w:noProof/>
          </w:rPr>
        </w:r>
        <w:r>
          <w:rPr>
            <w:noProof/>
            <w:webHidden/>
          </w:rPr>
          <w:fldChar w:fldCharType="separate"/>
        </w:r>
        <w:r w:rsidR="00B359BF">
          <w:rPr>
            <w:noProof/>
            <w:webHidden/>
          </w:rPr>
          <w:t>18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7" w:history="1">
        <w:r w:rsidR="00B359BF" w:rsidRPr="003A7D34">
          <w:rPr>
            <w:rStyle w:val="Hyperlink"/>
            <w:rFonts w:eastAsia="Times New Roman"/>
            <w:noProof/>
          </w:rPr>
          <w:t>A Review of NextSeq 550 data output</w:t>
        </w:r>
        <w:r w:rsidR="00B359BF">
          <w:rPr>
            <w:noProof/>
            <w:webHidden/>
          </w:rPr>
          <w:tab/>
        </w:r>
        <w:r>
          <w:rPr>
            <w:noProof/>
            <w:webHidden/>
          </w:rPr>
          <w:fldChar w:fldCharType="begin"/>
        </w:r>
        <w:r w:rsidR="00B359BF">
          <w:rPr>
            <w:noProof/>
            <w:webHidden/>
          </w:rPr>
          <w:instrText xml:space="preserve"> PAGEREF _Toc44066497 \h </w:instrText>
        </w:r>
        <w:r w:rsidR="004B4EB5">
          <w:rPr>
            <w:noProof/>
          </w:rPr>
        </w:r>
        <w:r>
          <w:rPr>
            <w:noProof/>
            <w:webHidden/>
          </w:rPr>
          <w:fldChar w:fldCharType="separate"/>
        </w:r>
        <w:r w:rsidR="00B359BF">
          <w:rPr>
            <w:noProof/>
            <w:webHidden/>
          </w:rPr>
          <w:t>18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8" w:history="1">
        <w:r w:rsidR="00B359BF" w:rsidRPr="003A7D34">
          <w:rPr>
            <w:rStyle w:val="Hyperlink"/>
            <w:rFonts w:eastAsia="Times New Roman"/>
            <w:noProof/>
            <w:lang w:val="en-US"/>
          </w:rPr>
          <w:t>Bioinformatics sequencing depth and coverage analysis</w:t>
        </w:r>
        <w:r w:rsidR="00B359BF">
          <w:rPr>
            <w:noProof/>
            <w:webHidden/>
          </w:rPr>
          <w:tab/>
        </w:r>
        <w:r>
          <w:rPr>
            <w:noProof/>
            <w:webHidden/>
          </w:rPr>
          <w:fldChar w:fldCharType="begin"/>
        </w:r>
        <w:r w:rsidR="00B359BF">
          <w:rPr>
            <w:noProof/>
            <w:webHidden/>
          </w:rPr>
          <w:instrText xml:space="preserve"> PAGEREF _Toc44066498 \h </w:instrText>
        </w:r>
        <w:r w:rsidR="004B4EB5">
          <w:rPr>
            <w:noProof/>
          </w:rPr>
        </w:r>
        <w:r>
          <w:rPr>
            <w:noProof/>
            <w:webHidden/>
          </w:rPr>
          <w:fldChar w:fldCharType="separate"/>
        </w:r>
        <w:r w:rsidR="00B359BF">
          <w:rPr>
            <w:noProof/>
            <w:webHidden/>
          </w:rPr>
          <w:t>20</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499" w:history="1">
        <w:r w:rsidR="00B359BF" w:rsidRPr="003A7D34">
          <w:rPr>
            <w:rStyle w:val="Hyperlink"/>
            <w:rFonts w:eastAsia="Times New Roman"/>
            <w:noProof/>
          </w:rPr>
          <w:t>3.3 Interpretation</w:t>
        </w:r>
        <w:r w:rsidR="00B359BF">
          <w:rPr>
            <w:noProof/>
            <w:webHidden/>
          </w:rPr>
          <w:tab/>
        </w:r>
        <w:r>
          <w:rPr>
            <w:noProof/>
            <w:webHidden/>
          </w:rPr>
          <w:fldChar w:fldCharType="begin"/>
        </w:r>
        <w:r w:rsidR="00B359BF">
          <w:rPr>
            <w:noProof/>
            <w:webHidden/>
          </w:rPr>
          <w:instrText xml:space="preserve"> PAGEREF _Toc44066499 \h </w:instrText>
        </w:r>
        <w:r w:rsidR="004B4EB5">
          <w:rPr>
            <w:noProof/>
          </w:rPr>
        </w:r>
        <w:r>
          <w:rPr>
            <w:noProof/>
            <w:webHidden/>
          </w:rPr>
          <w:fldChar w:fldCharType="separate"/>
        </w:r>
        <w:r w:rsidR="00B359BF">
          <w:rPr>
            <w:noProof/>
            <w:webHidden/>
          </w:rPr>
          <w:t>23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0" w:history="1">
        <w:r w:rsidR="00B359BF" w:rsidRPr="003A7D34">
          <w:rPr>
            <w:rStyle w:val="Hyperlink"/>
            <w:rFonts w:eastAsia="Times New Roman"/>
            <w:noProof/>
          </w:rPr>
          <w:t>3.4 Outcome / limitations</w:t>
        </w:r>
        <w:r w:rsidR="00B359BF">
          <w:rPr>
            <w:noProof/>
            <w:webHidden/>
          </w:rPr>
          <w:tab/>
        </w:r>
        <w:r>
          <w:rPr>
            <w:noProof/>
            <w:webHidden/>
          </w:rPr>
          <w:fldChar w:fldCharType="begin"/>
        </w:r>
        <w:r w:rsidR="00B359BF">
          <w:rPr>
            <w:noProof/>
            <w:webHidden/>
          </w:rPr>
          <w:instrText xml:space="preserve"> PAGEREF _Toc44066500 \h </w:instrText>
        </w:r>
        <w:r w:rsidR="004B4EB5">
          <w:rPr>
            <w:noProof/>
          </w:rPr>
        </w:r>
        <w:r>
          <w:rPr>
            <w:noProof/>
            <w:webHidden/>
          </w:rPr>
          <w:fldChar w:fldCharType="separate"/>
        </w:r>
        <w:r w:rsidR="00B359BF">
          <w:rPr>
            <w:noProof/>
            <w:webHidden/>
          </w:rPr>
          <w:t>23</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01" w:history="1">
        <w:r w:rsidR="00B359BF" w:rsidRPr="003A7D34">
          <w:rPr>
            <w:rStyle w:val="Hyperlink"/>
            <w:noProof/>
          </w:rPr>
          <w:t>SECTION 4.0: Sensitivity, Specificity and Accuracy Validation</w:t>
        </w:r>
        <w:r w:rsidR="00B359BF">
          <w:rPr>
            <w:noProof/>
            <w:webHidden/>
          </w:rPr>
          <w:tab/>
        </w:r>
        <w:r>
          <w:rPr>
            <w:noProof/>
            <w:webHidden/>
          </w:rPr>
          <w:fldChar w:fldCharType="begin"/>
        </w:r>
        <w:r w:rsidR="00B359BF">
          <w:rPr>
            <w:noProof/>
            <w:webHidden/>
          </w:rPr>
          <w:instrText xml:space="preserve"> PAGEREF _Toc44066501 \h </w:instrText>
        </w:r>
        <w:r w:rsidR="004B4EB5">
          <w:rPr>
            <w:noProof/>
          </w:rPr>
        </w:r>
        <w:r>
          <w:rPr>
            <w:noProof/>
            <w:webHidden/>
          </w:rPr>
          <w:fldChar w:fldCharType="separate"/>
        </w:r>
        <w:r w:rsidR="00B359BF">
          <w:rPr>
            <w:noProof/>
            <w:webHidden/>
          </w:rPr>
          <w:t>23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2" w:history="1">
        <w:r w:rsidR="00B359BF" w:rsidRPr="003A7D34">
          <w:rPr>
            <w:rStyle w:val="Hyperlink"/>
            <w:noProof/>
          </w:rPr>
          <w:t>4.1 Work plan</w:t>
        </w:r>
        <w:r w:rsidR="00B359BF">
          <w:rPr>
            <w:noProof/>
            <w:webHidden/>
          </w:rPr>
          <w:tab/>
        </w:r>
        <w:r>
          <w:rPr>
            <w:noProof/>
            <w:webHidden/>
          </w:rPr>
          <w:fldChar w:fldCharType="begin"/>
        </w:r>
        <w:r w:rsidR="00B359BF">
          <w:rPr>
            <w:noProof/>
            <w:webHidden/>
          </w:rPr>
          <w:instrText xml:space="preserve"> PAGEREF _Toc44066502 \h </w:instrText>
        </w:r>
        <w:r w:rsidR="004B4EB5">
          <w:rPr>
            <w:noProof/>
          </w:rPr>
        </w:r>
        <w:r>
          <w:rPr>
            <w:noProof/>
            <w:webHidden/>
          </w:rPr>
          <w:fldChar w:fldCharType="separate"/>
        </w:r>
        <w:r w:rsidR="00B359BF">
          <w:rPr>
            <w:noProof/>
            <w:webHidden/>
          </w:rPr>
          <w:t>23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3" w:history="1">
        <w:r w:rsidR="00B359BF" w:rsidRPr="003A7D34">
          <w:rPr>
            <w:rStyle w:val="Hyperlink"/>
            <w:noProof/>
          </w:rPr>
          <w:t>4.2 R</w:t>
        </w:r>
        <w:r w:rsidR="00B359BF" w:rsidRPr="003A7D34">
          <w:rPr>
            <w:rStyle w:val="Hyperlink"/>
            <w:rFonts w:eastAsia="Times New Roman"/>
            <w:noProof/>
          </w:rPr>
          <w:t>esults</w:t>
        </w:r>
        <w:r w:rsidR="00B359BF">
          <w:rPr>
            <w:noProof/>
            <w:webHidden/>
          </w:rPr>
          <w:tab/>
        </w:r>
        <w:r>
          <w:rPr>
            <w:noProof/>
            <w:webHidden/>
          </w:rPr>
          <w:fldChar w:fldCharType="begin"/>
        </w:r>
        <w:r w:rsidR="00B359BF">
          <w:rPr>
            <w:noProof/>
            <w:webHidden/>
          </w:rPr>
          <w:instrText xml:space="preserve"> PAGEREF _Toc44066503 \h </w:instrText>
        </w:r>
        <w:r w:rsidR="004B4EB5">
          <w:rPr>
            <w:noProof/>
          </w:rPr>
        </w:r>
        <w:r>
          <w:rPr>
            <w:noProof/>
            <w:webHidden/>
          </w:rPr>
          <w:fldChar w:fldCharType="separate"/>
        </w:r>
        <w:r w:rsidR="00B359BF">
          <w:rPr>
            <w:noProof/>
            <w:webHidden/>
          </w:rPr>
          <w:t>24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4" w:history="1">
        <w:r w:rsidR="00B359BF" w:rsidRPr="003A7D34">
          <w:rPr>
            <w:rStyle w:val="Hyperlink"/>
            <w:noProof/>
          </w:rPr>
          <w:t>4.2.1 Comparison of TSCA MGP variant detection vs Qiaseq MGP</w:t>
        </w:r>
        <w:r w:rsidR="00B359BF">
          <w:rPr>
            <w:noProof/>
            <w:webHidden/>
          </w:rPr>
          <w:tab/>
        </w:r>
        <w:r>
          <w:rPr>
            <w:noProof/>
            <w:webHidden/>
          </w:rPr>
          <w:fldChar w:fldCharType="begin"/>
        </w:r>
        <w:r w:rsidR="00B359BF">
          <w:rPr>
            <w:noProof/>
            <w:webHidden/>
          </w:rPr>
          <w:instrText xml:space="preserve"> PAGEREF _Toc44066504 \h </w:instrText>
        </w:r>
        <w:r w:rsidR="004B4EB5">
          <w:rPr>
            <w:noProof/>
          </w:rPr>
        </w:r>
        <w:r>
          <w:rPr>
            <w:noProof/>
            <w:webHidden/>
          </w:rPr>
          <w:fldChar w:fldCharType="separate"/>
        </w:r>
        <w:r w:rsidR="00B359BF">
          <w:rPr>
            <w:noProof/>
            <w:webHidden/>
          </w:rPr>
          <w:t>24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5" w:history="1">
        <w:r w:rsidR="00B359BF" w:rsidRPr="003A7D34">
          <w:rPr>
            <w:rStyle w:val="Hyperlink"/>
            <w:noProof/>
          </w:rPr>
          <w:t>4.2.2 Comparison of TSCA variant detection results vs Qiaseq LGP</w:t>
        </w:r>
        <w:r w:rsidR="00B359BF">
          <w:rPr>
            <w:noProof/>
            <w:webHidden/>
          </w:rPr>
          <w:tab/>
        </w:r>
        <w:r>
          <w:rPr>
            <w:noProof/>
            <w:webHidden/>
          </w:rPr>
          <w:fldChar w:fldCharType="begin"/>
        </w:r>
        <w:r w:rsidR="00B359BF">
          <w:rPr>
            <w:noProof/>
            <w:webHidden/>
          </w:rPr>
          <w:instrText xml:space="preserve"> PAGEREF _Toc44066505 \h </w:instrText>
        </w:r>
        <w:r w:rsidR="004B4EB5">
          <w:rPr>
            <w:noProof/>
          </w:rPr>
        </w:r>
        <w:r>
          <w:rPr>
            <w:noProof/>
            <w:webHidden/>
          </w:rPr>
          <w:fldChar w:fldCharType="separate"/>
        </w:r>
        <w:r w:rsidR="00B359BF">
          <w:rPr>
            <w:noProof/>
            <w:webHidden/>
          </w:rPr>
          <w:t>25</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6" w:history="1">
        <w:r w:rsidR="00B359BF" w:rsidRPr="003A7D34">
          <w:rPr>
            <w:rStyle w:val="Hyperlink"/>
            <w:noProof/>
          </w:rPr>
          <w:t>4.2.3 Bioinformatics technical assessment of sensitivity/specificity</w:t>
        </w:r>
        <w:r w:rsidR="00B359BF">
          <w:rPr>
            <w:noProof/>
            <w:webHidden/>
          </w:rPr>
          <w:tab/>
        </w:r>
        <w:r>
          <w:rPr>
            <w:noProof/>
            <w:webHidden/>
          </w:rPr>
          <w:fldChar w:fldCharType="begin"/>
        </w:r>
        <w:r w:rsidR="00B359BF">
          <w:rPr>
            <w:noProof/>
            <w:webHidden/>
          </w:rPr>
          <w:instrText xml:space="preserve"> PAGEREF _Toc44066506 \h </w:instrText>
        </w:r>
        <w:r w:rsidR="004B4EB5">
          <w:rPr>
            <w:noProof/>
          </w:rPr>
        </w:r>
        <w:r>
          <w:rPr>
            <w:noProof/>
            <w:webHidden/>
          </w:rPr>
          <w:fldChar w:fldCharType="separate"/>
        </w:r>
        <w:r w:rsidR="00B359BF">
          <w:rPr>
            <w:noProof/>
            <w:webHidden/>
          </w:rPr>
          <w:t>26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7" w:history="1">
        <w:r w:rsidR="00B359BF" w:rsidRPr="003A7D34">
          <w:rPr>
            <w:rStyle w:val="Hyperlink"/>
            <w:rFonts w:eastAsia="Times New Roman"/>
            <w:noProof/>
          </w:rPr>
          <w:t>4.3: Outcome / limitations</w:t>
        </w:r>
        <w:r w:rsidR="00B359BF">
          <w:rPr>
            <w:noProof/>
            <w:webHidden/>
          </w:rPr>
          <w:tab/>
        </w:r>
        <w:r>
          <w:rPr>
            <w:noProof/>
            <w:webHidden/>
          </w:rPr>
          <w:fldChar w:fldCharType="begin"/>
        </w:r>
        <w:r w:rsidR="00B359BF">
          <w:rPr>
            <w:noProof/>
            <w:webHidden/>
          </w:rPr>
          <w:instrText xml:space="preserve"> PAGEREF _Toc44066507 \h </w:instrText>
        </w:r>
        <w:r w:rsidR="004B4EB5">
          <w:rPr>
            <w:noProof/>
          </w:rPr>
        </w:r>
        <w:r>
          <w:rPr>
            <w:noProof/>
            <w:webHidden/>
          </w:rPr>
          <w:fldChar w:fldCharType="separate"/>
        </w:r>
        <w:r w:rsidR="00B359BF">
          <w:rPr>
            <w:noProof/>
            <w:webHidden/>
          </w:rPr>
          <w:t>32</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08" w:history="1">
        <w:r w:rsidR="00B359BF" w:rsidRPr="003A7D34">
          <w:rPr>
            <w:rStyle w:val="Hyperlink"/>
            <w:rFonts w:eastAsia="Times New Roman"/>
            <w:noProof/>
          </w:rPr>
          <w:t>4.3: Conclusions</w:t>
        </w:r>
        <w:r w:rsidR="00B359BF">
          <w:rPr>
            <w:noProof/>
            <w:webHidden/>
          </w:rPr>
          <w:tab/>
        </w:r>
        <w:r>
          <w:rPr>
            <w:noProof/>
            <w:webHidden/>
          </w:rPr>
          <w:fldChar w:fldCharType="begin"/>
        </w:r>
        <w:r w:rsidR="00B359BF">
          <w:rPr>
            <w:noProof/>
            <w:webHidden/>
          </w:rPr>
          <w:instrText xml:space="preserve"> PAGEREF _Toc44066508 \h </w:instrText>
        </w:r>
        <w:r w:rsidR="004B4EB5">
          <w:rPr>
            <w:noProof/>
          </w:rPr>
        </w:r>
        <w:r>
          <w:rPr>
            <w:noProof/>
            <w:webHidden/>
          </w:rPr>
          <w:fldChar w:fldCharType="separate"/>
        </w:r>
        <w:r w:rsidR="00B359BF">
          <w:rPr>
            <w:noProof/>
            <w:webHidden/>
          </w:rPr>
          <w:t>32</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09" w:history="1">
        <w:r w:rsidR="00B359BF" w:rsidRPr="003A7D34">
          <w:rPr>
            <w:rStyle w:val="Hyperlink"/>
            <w:noProof/>
          </w:rPr>
          <w:t>SECTION 5.0: Trueness Validation / Verification</w:t>
        </w:r>
        <w:r w:rsidR="00B359BF">
          <w:rPr>
            <w:noProof/>
            <w:webHidden/>
          </w:rPr>
          <w:tab/>
        </w:r>
        <w:r>
          <w:rPr>
            <w:noProof/>
            <w:webHidden/>
          </w:rPr>
          <w:fldChar w:fldCharType="begin"/>
        </w:r>
        <w:r w:rsidR="00B359BF">
          <w:rPr>
            <w:noProof/>
            <w:webHidden/>
          </w:rPr>
          <w:instrText xml:space="preserve"> PAGEREF _Toc44066509 \h </w:instrText>
        </w:r>
        <w:r w:rsidR="004B4EB5">
          <w:rPr>
            <w:noProof/>
          </w:rPr>
        </w:r>
        <w:r>
          <w:rPr>
            <w:noProof/>
            <w:webHidden/>
          </w:rPr>
          <w:fldChar w:fldCharType="separate"/>
        </w:r>
        <w:r w:rsidR="00B359BF">
          <w:rPr>
            <w:noProof/>
            <w:webHidden/>
          </w:rPr>
          <w:t>33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0" w:history="1">
        <w:r w:rsidR="00B359BF" w:rsidRPr="003A7D34">
          <w:rPr>
            <w:rStyle w:val="Hyperlink"/>
            <w:noProof/>
          </w:rPr>
          <w:t>5.1 Work plan</w:t>
        </w:r>
        <w:r w:rsidR="00B359BF">
          <w:rPr>
            <w:noProof/>
            <w:webHidden/>
          </w:rPr>
          <w:tab/>
        </w:r>
        <w:r>
          <w:rPr>
            <w:noProof/>
            <w:webHidden/>
          </w:rPr>
          <w:fldChar w:fldCharType="begin"/>
        </w:r>
        <w:r w:rsidR="00B359BF">
          <w:rPr>
            <w:noProof/>
            <w:webHidden/>
          </w:rPr>
          <w:instrText xml:space="preserve"> PAGEREF _Toc44066510 \h </w:instrText>
        </w:r>
        <w:r w:rsidR="004B4EB5">
          <w:rPr>
            <w:noProof/>
          </w:rPr>
        </w:r>
        <w:r>
          <w:rPr>
            <w:noProof/>
            <w:webHidden/>
          </w:rPr>
          <w:fldChar w:fldCharType="separate"/>
        </w:r>
        <w:r w:rsidR="00B359BF">
          <w:rPr>
            <w:noProof/>
            <w:webHidden/>
          </w:rPr>
          <w:t>33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1" w:history="1">
        <w:r w:rsidR="00B359BF" w:rsidRPr="003A7D34">
          <w:rPr>
            <w:rStyle w:val="Hyperlink"/>
            <w:noProof/>
          </w:rPr>
          <w:t>5.2 R</w:t>
        </w:r>
        <w:r w:rsidR="00B359BF" w:rsidRPr="003A7D34">
          <w:rPr>
            <w:rStyle w:val="Hyperlink"/>
            <w:rFonts w:eastAsia="Times New Roman"/>
            <w:noProof/>
          </w:rPr>
          <w:t>esults</w:t>
        </w:r>
        <w:r w:rsidR="00B359BF">
          <w:rPr>
            <w:noProof/>
            <w:webHidden/>
          </w:rPr>
          <w:tab/>
        </w:r>
        <w:r>
          <w:rPr>
            <w:noProof/>
            <w:webHidden/>
          </w:rPr>
          <w:fldChar w:fldCharType="begin"/>
        </w:r>
        <w:r w:rsidR="00B359BF">
          <w:rPr>
            <w:noProof/>
            <w:webHidden/>
          </w:rPr>
          <w:instrText xml:space="preserve"> PAGEREF _Toc44066511 \h </w:instrText>
        </w:r>
        <w:r w:rsidR="004B4EB5">
          <w:rPr>
            <w:noProof/>
          </w:rPr>
        </w:r>
        <w:r>
          <w:rPr>
            <w:noProof/>
            <w:webHidden/>
          </w:rPr>
          <w:fldChar w:fldCharType="separate"/>
        </w:r>
        <w:r w:rsidR="00B359BF">
          <w:rPr>
            <w:noProof/>
            <w:webHidden/>
          </w:rPr>
          <w:t>34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2" w:history="1">
        <w:r w:rsidR="00B359BF" w:rsidRPr="003A7D34">
          <w:rPr>
            <w:rStyle w:val="Hyperlink"/>
            <w:rFonts w:eastAsia="Times New Roman"/>
            <w:noProof/>
          </w:rPr>
          <w:t>QiaSeq MGP Trueness data using multiple repeats under different run conditions</w:t>
        </w:r>
        <w:r w:rsidR="00B359BF">
          <w:rPr>
            <w:noProof/>
            <w:webHidden/>
          </w:rPr>
          <w:tab/>
        </w:r>
        <w:r>
          <w:rPr>
            <w:noProof/>
            <w:webHidden/>
          </w:rPr>
          <w:fldChar w:fldCharType="begin"/>
        </w:r>
        <w:r w:rsidR="00B359BF">
          <w:rPr>
            <w:noProof/>
            <w:webHidden/>
          </w:rPr>
          <w:instrText xml:space="preserve"> PAGEREF _Toc44066512 \h </w:instrText>
        </w:r>
        <w:r w:rsidR="004B4EB5">
          <w:rPr>
            <w:noProof/>
          </w:rPr>
        </w:r>
        <w:r>
          <w:rPr>
            <w:noProof/>
            <w:webHidden/>
          </w:rPr>
          <w:fldChar w:fldCharType="separate"/>
        </w:r>
        <w:r w:rsidR="00B359BF">
          <w:rPr>
            <w:noProof/>
            <w:webHidden/>
          </w:rPr>
          <w:t>34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3" w:history="1">
        <w:r w:rsidR="00B359BF" w:rsidRPr="003A7D34">
          <w:rPr>
            <w:rStyle w:val="Hyperlink"/>
            <w:rFonts w:eastAsia="Times New Roman"/>
            <w:noProof/>
          </w:rPr>
          <w:t>QiaSeq Lymphoid Gene Panel Trueness data using multiple repeats</w:t>
        </w:r>
        <w:r w:rsidR="00B359BF">
          <w:rPr>
            <w:noProof/>
            <w:webHidden/>
          </w:rPr>
          <w:tab/>
        </w:r>
        <w:r>
          <w:rPr>
            <w:noProof/>
            <w:webHidden/>
          </w:rPr>
          <w:fldChar w:fldCharType="begin"/>
        </w:r>
        <w:r w:rsidR="00B359BF">
          <w:rPr>
            <w:noProof/>
            <w:webHidden/>
          </w:rPr>
          <w:instrText xml:space="preserve"> PAGEREF _Toc44066513 \h </w:instrText>
        </w:r>
        <w:r w:rsidR="004B4EB5">
          <w:rPr>
            <w:noProof/>
          </w:rPr>
        </w:r>
        <w:r>
          <w:rPr>
            <w:noProof/>
            <w:webHidden/>
          </w:rPr>
          <w:fldChar w:fldCharType="separate"/>
        </w:r>
        <w:r w:rsidR="00B359BF">
          <w:rPr>
            <w:noProof/>
            <w:webHidden/>
          </w:rPr>
          <w:t>37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4" w:history="1">
        <w:r w:rsidR="00B359BF" w:rsidRPr="003A7D34">
          <w:rPr>
            <w:rStyle w:val="Hyperlink"/>
            <w:rFonts w:eastAsia="Times New Roman"/>
            <w:noProof/>
          </w:rPr>
          <w:t>5.3 Interpretation</w:t>
        </w:r>
        <w:r w:rsidR="00B359BF">
          <w:rPr>
            <w:noProof/>
            <w:webHidden/>
          </w:rPr>
          <w:tab/>
        </w:r>
        <w:r>
          <w:rPr>
            <w:noProof/>
            <w:webHidden/>
          </w:rPr>
          <w:fldChar w:fldCharType="begin"/>
        </w:r>
        <w:r w:rsidR="00B359BF">
          <w:rPr>
            <w:noProof/>
            <w:webHidden/>
          </w:rPr>
          <w:instrText xml:space="preserve"> PAGEREF _Toc44066514 \h </w:instrText>
        </w:r>
        <w:r w:rsidR="004B4EB5">
          <w:rPr>
            <w:noProof/>
          </w:rPr>
        </w:r>
        <w:r>
          <w:rPr>
            <w:noProof/>
            <w:webHidden/>
          </w:rPr>
          <w:fldChar w:fldCharType="separate"/>
        </w:r>
        <w:r w:rsidR="00B359BF">
          <w:rPr>
            <w:noProof/>
            <w:webHidden/>
          </w:rPr>
          <w:t>38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5" w:history="1">
        <w:r w:rsidR="00B359BF" w:rsidRPr="003A7D34">
          <w:rPr>
            <w:rStyle w:val="Hyperlink"/>
            <w:rFonts w:eastAsia="Times New Roman"/>
            <w:noProof/>
          </w:rPr>
          <w:t>5.4 Outcome / limitations</w:t>
        </w:r>
        <w:r w:rsidR="00B359BF">
          <w:rPr>
            <w:noProof/>
            <w:webHidden/>
          </w:rPr>
          <w:tab/>
        </w:r>
        <w:r>
          <w:rPr>
            <w:noProof/>
            <w:webHidden/>
          </w:rPr>
          <w:fldChar w:fldCharType="begin"/>
        </w:r>
        <w:r w:rsidR="00B359BF">
          <w:rPr>
            <w:noProof/>
            <w:webHidden/>
          </w:rPr>
          <w:instrText xml:space="preserve"> PAGEREF _Toc44066515 \h </w:instrText>
        </w:r>
        <w:r w:rsidR="004B4EB5">
          <w:rPr>
            <w:noProof/>
          </w:rPr>
        </w:r>
        <w:r>
          <w:rPr>
            <w:noProof/>
            <w:webHidden/>
          </w:rPr>
          <w:fldChar w:fldCharType="separate"/>
        </w:r>
        <w:r w:rsidR="00B359BF">
          <w:rPr>
            <w:noProof/>
            <w:webHidden/>
          </w:rPr>
          <w:t>38</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16" w:history="1">
        <w:r w:rsidR="00B359BF" w:rsidRPr="003A7D34">
          <w:rPr>
            <w:rStyle w:val="Hyperlink"/>
            <w:noProof/>
          </w:rPr>
          <w:t>SECTION 6.0: Linearity Validation / Verification</w:t>
        </w:r>
        <w:r w:rsidR="00B359BF">
          <w:rPr>
            <w:noProof/>
            <w:webHidden/>
          </w:rPr>
          <w:tab/>
        </w:r>
        <w:r>
          <w:rPr>
            <w:noProof/>
            <w:webHidden/>
          </w:rPr>
          <w:fldChar w:fldCharType="begin"/>
        </w:r>
        <w:r w:rsidR="00B359BF">
          <w:rPr>
            <w:noProof/>
            <w:webHidden/>
          </w:rPr>
          <w:instrText xml:space="preserve"> PAGEREF _Toc44066516 \h </w:instrText>
        </w:r>
        <w:r w:rsidR="004B4EB5">
          <w:rPr>
            <w:noProof/>
          </w:rPr>
        </w:r>
        <w:r>
          <w:rPr>
            <w:noProof/>
            <w:webHidden/>
          </w:rPr>
          <w:fldChar w:fldCharType="separate"/>
        </w:r>
        <w:r w:rsidR="00B359BF">
          <w:rPr>
            <w:noProof/>
            <w:webHidden/>
          </w:rPr>
          <w:t>39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7" w:history="1">
        <w:r w:rsidR="00B359BF" w:rsidRPr="003A7D34">
          <w:rPr>
            <w:rStyle w:val="Hyperlink"/>
            <w:noProof/>
          </w:rPr>
          <w:t>6.1 Work plan</w:t>
        </w:r>
        <w:r w:rsidR="00B359BF">
          <w:rPr>
            <w:noProof/>
            <w:webHidden/>
          </w:rPr>
          <w:tab/>
        </w:r>
        <w:r>
          <w:rPr>
            <w:noProof/>
            <w:webHidden/>
          </w:rPr>
          <w:fldChar w:fldCharType="begin"/>
        </w:r>
        <w:r w:rsidR="00B359BF">
          <w:rPr>
            <w:noProof/>
            <w:webHidden/>
          </w:rPr>
          <w:instrText xml:space="preserve"> PAGEREF _Toc44066517 \h </w:instrText>
        </w:r>
        <w:r w:rsidR="004B4EB5">
          <w:rPr>
            <w:noProof/>
          </w:rPr>
        </w:r>
        <w:r>
          <w:rPr>
            <w:noProof/>
            <w:webHidden/>
          </w:rPr>
          <w:fldChar w:fldCharType="separate"/>
        </w:r>
        <w:r w:rsidR="00B359BF">
          <w:rPr>
            <w:noProof/>
            <w:webHidden/>
          </w:rPr>
          <w:t>39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8" w:history="1">
        <w:r w:rsidR="00B359BF" w:rsidRPr="003A7D34">
          <w:rPr>
            <w:rStyle w:val="Hyperlink"/>
            <w:noProof/>
          </w:rPr>
          <w:t>6.2 Results</w:t>
        </w:r>
        <w:r w:rsidR="00B359BF">
          <w:rPr>
            <w:noProof/>
            <w:webHidden/>
          </w:rPr>
          <w:tab/>
        </w:r>
        <w:r>
          <w:rPr>
            <w:noProof/>
            <w:webHidden/>
          </w:rPr>
          <w:fldChar w:fldCharType="begin"/>
        </w:r>
        <w:r w:rsidR="00B359BF">
          <w:rPr>
            <w:noProof/>
            <w:webHidden/>
          </w:rPr>
          <w:instrText xml:space="preserve"> PAGEREF _Toc44066518 \h </w:instrText>
        </w:r>
        <w:r w:rsidR="004B4EB5">
          <w:rPr>
            <w:noProof/>
          </w:rPr>
        </w:r>
        <w:r>
          <w:rPr>
            <w:noProof/>
            <w:webHidden/>
          </w:rPr>
          <w:fldChar w:fldCharType="separate"/>
        </w:r>
        <w:r w:rsidR="00B359BF">
          <w:rPr>
            <w:noProof/>
            <w:webHidden/>
          </w:rPr>
          <w:t>40</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19" w:history="1">
        <w:r w:rsidR="00B359BF" w:rsidRPr="003A7D34">
          <w:rPr>
            <w:rStyle w:val="Hyperlink"/>
            <w:noProof/>
          </w:rPr>
          <w:t>Technical Bioinformatics Analysis of QiaSeq MGP</w:t>
        </w:r>
        <w:r w:rsidR="00B359BF">
          <w:rPr>
            <w:noProof/>
            <w:webHidden/>
          </w:rPr>
          <w:tab/>
        </w:r>
        <w:r>
          <w:rPr>
            <w:noProof/>
            <w:webHidden/>
          </w:rPr>
          <w:fldChar w:fldCharType="begin"/>
        </w:r>
        <w:r w:rsidR="00B359BF">
          <w:rPr>
            <w:noProof/>
            <w:webHidden/>
          </w:rPr>
          <w:instrText xml:space="preserve"> PAGEREF _Toc44066519 \h </w:instrText>
        </w:r>
        <w:r w:rsidR="004B4EB5">
          <w:rPr>
            <w:noProof/>
          </w:rPr>
        </w:r>
        <w:r>
          <w:rPr>
            <w:noProof/>
            <w:webHidden/>
          </w:rPr>
          <w:fldChar w:fldCharType="separate"/>
        </w:r>
        <w:r w:rsidR="00B359BF">
          <w:rPr>
            <w:noProof/>
            <w:webHidden/>
          </w:rPr>
          <w:t>42</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0" w:history="1">
        <w:r w:rsidR="00B359BF" w:rsidRPr="003A7D34">
          <w:rPr>
            <w:rStyle w:val="Hyperlink"/>
            <w:rFonts w:eastAsia="Times New Roman"/>
            <w:noProof/>
          </w:rPr>
          <w:t>6.3 Interpretation</w:t>
        </w:r>
        <w:r w:rsidR="00B359BF">
          <w:rPr>
            <w:noProof/>
            <w:webHidden/>
          </w:rPr>
          <w:tab/>
        </w:r>
        <w:r>
          <w:rPr>
            <w:noProof/>
            <w:webHidden/>
          </w:rPr>
          <w:fldChar w:fldCharType="begin"/>
        </w:r>
        <w:r w:rsidR="00B359BF">
          <w:rPr>
            <w:noProof/>
            <w:webHidden/>
          </w:rPr>
          <w:instrText xml:space="preserve"> PAGEREF _Toc44066520 \h </w:instrText>
        </w:r>
        <w:r w:rsidR="004B4EB5">
          <w:rPr>
            <w:noProof/>
          </w:rPr>
        </w:r>
        <w:r>
          <w:rPr>
            <w:noProof/>
            <w:webHidden/>
          </w:rPr>
          <w:fldChar w:fldCharType="separate"/>
        </w:r>
        <w:r w:rsidR="00B359BF">
          <w:rPr>
            <w:noProof/>
            <w:webHidden/>
          </w:rPr>
          <w:t>43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1" w:history="1">
        <w:r w:rsidR="00B359BF" w:rsidRPr="003A7D34">
          <w:rPr>
            <w:rStyle w:val="Hyperlink"/>
            <w:rFonts w:eastAsia="Times New Roman"/>
            <w:noProof/>
          </w:rPr>
          <w:t>6.4 Outcome / limitations</w:t>
        </w:r>
        <w:r w:rsidR="00B359BF">
          <w:rPr>
            <w:noProof/>
            <w:webHidden/>
          </w:rPr>
          <w:tab/>
        </w:r>
        <w:r>
          <w:rPr>
            <w:noProof/>
            <w:webHidden/>
          </w:rPr>
          <w:fldChar w:fldCharType="begin"/>
        </w:r>
        <w:r w:rsidR="00B359BF">
          <w:rPr>
            <w:noProof/>
            <w:webHidden/>
          </w:rPr>
          <w:instrText xml:space="preserve"> PAGEREF _Toc44066521 \h </w:instrText>
        </w:r>
        <w:r w:rsidR="004B4EB5">
          <w:rPr>
            <w:noProof/>
          </w:rPr>
        </w:r>
        <w:r>
          <w:rPr>
            <w:noProof/>
            <w:webHidden/>
          </w:rPr>
          <w:fldChar w:fldCharType="separate"/>
        </w:r>
        <w:r w:rsidR="00B359BF">
          <w:rPr>
            <w:noProof/>
            <w:webHidden/>
          </w:rPr>
          <w:t>43</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22" w:history="1">
        <w:r w:rsidR="00B359BF" w:rsidRPr="003A7D34">
          <w:rPr>
            <w:rStyle w:val="Hyperlink"/>
            <w:noProof/>
          </w:rPr>
          <w:t>SECTION 7.0: Repeatability Validation / Verification</w:t>
        </w:r>
        <w:r w:rsidR="00B359BF">
          <w:rPr>
            <w:noProof/>
            <w:webHidden/>
          </w:rPr>
          <w:tab/>
        </w:r>
        <w:r>
          <w:rPr>
            <w:noProof/>
            <w:webHidden/>
          </w:rPr>
          <w:fldChar w:fldCharType="begin"/>
        </w:r>
        <w:r w:rsidR="00B359BF">
          <w:rPr>
            <w:noProof/>
            <w:webHidden/>
          </w:rPr>
          <w:instrText xml:space="preserve"> PAGEREF _Toc44066522 \h </w:instrText>
        </w:r>
        <w:r w:rsidR="004B4EB5">
          <w:rPr>
            <w:noProof/>
          </w:rPr>
        </w:r>
        <w:r>
          <w:rPr>
            <w:noProof/>
            <w:webHidden/>
          </w:rPr>
          <w:fldChar w:fldCharType="separate"/>
        </w:r>
        <w:r w:rsidR="00B359BF">
          <w:rPr>
            <w:noProof/>
            <w:webHidden/>
          </w:rPr>
          <w:t>44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3" w:history="1">
        <w:r w:rsidR="00B359BF" w:rsidRPr="003A7D34">
          <w:rPr>
            <w:rStyle w:val="Hyperlink"/>
            <w:noProof/>
          </w:rPr>
          <w:t>7.1 Work plan</w:t>
        </w:r>
        <w:r w:rsidR="00B359BF">
          <w:rPr>
            <w:noProof/>
            <w:webHidden/>
          </w:rPr>
          <w:tab/>
        </w:r>
        <w:r>
          <w:rPr>
            <w:noProof/>
            <w:webHidden/>
          </w:rPr>
          <w:fldChar w:fldCharType="begin"/>
        </w:r>
        <w:r w:rsidR="00B359BF">
          <w:rPr>
            <w:noProof/>
            <w:webHidden/>
          </w:rPr>
          <w:instrText xml:space="preserve"> PAGEREF _Toc44066523 \h </w:instrText>
        </w:r>
        <w:r w:rsidR="004B4EB5">
          <w:rPr>
            <w:noProof/>
          </w:rPr>
        </w:r>
        <w:r>
          <w:rPr>
            <w:noProof/>
            <w:webHidden/>
          </w:rPr>
          <w:fldChar w:fldCharType="separate"/>
        </w:r>
        <w:r w:rsidR="00B359BF">
          <w:rPr>
            <w:noProof/>
            <w:webHidden/>
          </w:rPr>
          <w:t>44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4" w:history="1">
        <w:r w:rsidR="00B359BF" w:rsidRPr="003A7D34">
          <w:rPr>
            <w:rStyle w:val="Hyperlink"/>
            <w:noProof/>
          </w:rPr>
          <w:t>7.2 R</w:t>
        </w:r>
        <w:r w:rsidR="00B359BF" w:rsidRPr="003A7D34">
          <w:rPr>
            <w:rStyle w:val="Hyperlink"/>
            <w:rFonts w:eastAsia="Times New Roman"/>
            <w:noProof/>
          </w:rPr>
          <w:t>esults</w:t>
        </w:r>
        <w:r w:rsidR="00B359BF">
          <w:rPr>
            <w:noProof/>
            <w:webHidden/>
          </w:rPr>
          <w:tab/>
        </w:r>
        <w:r>
          <w:rPr>
            <w:noProof/>
            <w:webHidden/>
          </w:rPr>
          <w:fldChar w:fldCharType="begin"/>
        </w:r>
        <w:r w:rsidR="00B359BF">
          <w:rPr>
            <w:noProof/>
            <w:webHidden/>
          </w:rPr>
          <w:instrText xml:space="preserve"> PAGEREF _Toc44066524 \h </w:instrText>
        </w:r>
        <w:r w:rsidR="004B4EB5">
          <w:rPr>
            <w:noProof/>
          </w:rPr>
        </w:r>
        <w:r>
          <w:rPr>
            <w:noProof/>
            <w:webHidden/>
          </w:rPr>
          <w:fldChar w:fldCharType="separate"/>
        </w:r>
        <w:r w:rsidR="00B359BF">
          <w:rPr>
            <w:noProof/>
            <w:webHidden/>
          </w:rPr>
          <w:t>44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5" w:history="1">
        <w:r w:rsidR="00B359BF" w:rsidRPr="003A7D34">
          <w:rPr>
            <w:rStyle w:val="Hyperlink"/>
            <w:noProof/>
          </w:rPr>
          <w:t>Technical Bioinformatics assessment of repeatability</w:t>
        </w:r>
        <w:r w:rsidR="00B359BF">
          <w:rPr>
            <w:noProof/>
            <w:webHidden/>
          </w:rPr>
          <w:tab/>
        </w:r>
        <w:r>
          <w:rPr>
            <w:noProof/>
            <w:webHidden/>
          </w:rPr>
          <w:fldChar w:fldCharType="begin"/>
        </w:r>
        <w:r w:rsidR="00B359BF">
          <w:rPr>
            <w:noProof/>
            <w:webHidden/>
          </w:rPr>
          <w:instrText xml:space="preserve"> PAGEREF _Toc44066525 \h </w:instrText>
        </w:r>
        <w:r w:rsidR="004B4EB5">
          <w:rPr>
            <w:noProof/>
          </w:rPr>
        </w:r>
        <w:r>
          <w:rPr>
            <w:noProof/>
            <w:webHidden/>
          </w:rPr>
          <w:fldChar w:fldCharType="separate"/>
        </w:r>
        <w:r w:rsidR="00B359BF">
          <w:rPr>
            <w:noProof/>
            <w:webHidden/>
          </w:rPr>
          <w:t>46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6" w:history="1">
        <w:r w:rsidR="00B359BF" w:rsidRPr="003A7D34">
          <w:rPr>
            <w:rStyle w:val="Hyperlink"/>
            <w:rFonts w:eastAsia="Times New Roman"/>
            <w:noProof/>
          </w:rPr>
          <w:t>7.3 Interpretation</w:t>
        </w:r>
        <w:r w:rsidR="00B359BF">
          <w:rPr>
            <w:noProof/>
            <w:webHidden/>
          </w:rPr>
          <w:tab/>
        </w:r>
        <w:r>
          <w:rPr>
            <w:noProof/>
            <w:webHidden/>
          </w:rPr>
          <w:fldChar w:fldCharType="begin"/>
        </w:r>
        <w:r w:rsidR="00B359BF">
          <w:rPr>
            <w:noProof/>
            <w:webHidden/>
          </w:rPr>
          <w:instrText xml:space="preserve"> PAGEREF _Toc44066526 \h </w:instrText>
        </w:r>
        <w:r w:rsidR="004B4EB5">
          <w:rPr>
            <w:noProof/>
          </w:rPr>
        </w:r>
        <w:r>
          <w:rPr>
            <w:noProof/>
            <w:webHidden/>
          </w:rPr>
          <w:fldChar w:fldCharType="separate"/>
        </w:r>
        <w:r w:rsidR="00B359BF">
          <w:rPr>
            <w:noProof/>
            <w:webHidden/>
          </w:rPr>
          <w:t>47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7" w:history="1">
        <w:r w:rsidR="00B359BF" w:rsidRPr="003A7D34">
          <w:rPr>
            <w:rStyle w:val="Hyperlink"/>
            <w:rFonts w:eastAsia="Times New Roman"/>
            <w:noProof/>
          </w:rPr>
          <w:t>7.4 Outcome / limitations</w:t>
        </w:r>
        <w:r w:rsidR="00B359BF">
          <w:rPr>
            <w:noProof/>
            <w:webHidden/>
          </w:rPr>
          <w:tab/>
        </w:r>
        <w:r>
          <w:rPr>
            <w:noProof/>
            <w:webHidden/>
          </w:rPr>
          <w:fldChar w:fldCharType="begin"/>
        </w:r>
        <w:r w:rsidR="00B359BF">
          <w:rPr>
            <w:noProof/>
            <w:webHidden/>
          </w:rPr>
          <w:instrText xml:space="preserve"> PAGEREF _Toc44066527 \h </w:instrText>
        </w:r>
        <w:r w:rsidR="004B4EB5">
          <w:rPr>
            <w:noProof/>
          </w:rPr>
        </w:r>
        <w:r>
          <w:rPr>
            <w:noProof/>
            <w:webHidden/>
          </w:rPr>
          <w:fldChar w:fldCharType="separate"/>
        </w:r>
        <w:r w:rsidR="00B359BF">
          <w:rPr>
            <w:noProof/>
            <w:webHidden/>
          </w:rPr>
          <w:t>47</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28" w:history="1">
        <w:r w:rsidR="00B359BF" w:rsidRPr="003A7D34">
          <w:rPr>
            <w:rStyle w:val="Hyperlink"/>
            <w:noProof/>
          </w:rPr>
          <w:t>SECTION 8.0 : Intermediate precision Validation / Verification</w:t>
        </w:r>
        <w:r w:rsidR="00B359BF">
          <w:rPr>
            <w:noProof/>
            <w:webHidden/>
          </w:rPr>
          <w:tab/>
        </w:r>
        <w:r>
          <w:rPr>
            <w:noProof/>
            <w:webHidden/>
          </w:rPr>
          <w:fldChar w:fldCharType="begin"/>
        </w:r>
        <w:r w:rsidR="00B359BF">
          <w:rPr>
            <w:noProof/>
            <w:webHidden/>
          </w:rPr>
          <w:instrText xml:space="preserve"> PAGEREF _Toc44066528 \h </w:instrText>
        </w:r>
        <w:r w:rsidR="004B4EB5">
          <w:rPr>
            <w:noProof/>
          </w:rPr>
        </w:r>
        <w:r>
          <w:rPr>
            <w:noProof/>
            <w:webHidden/>
          </w:rPr>
          <w:fldChar w:fldCharType="separate"/>
        </w:r>
        <w:r w:rsidR="00B359BF">
          <w:rPr>
            <w:noProof/>
            <w:webHidden/>
          </w:rPr>
          <w:t>48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29" w:history="1">
        <w:r w:rsidR="00B359BF" w:rsidRPr="003A7D34">
          <w:rPr>
            <w:rStyle w:val="Hyperlink"/>
            <w:noProof/>
          </w:rPr>
          <w:t>8.1 Work plan</w:t>
        </w:r>
        <w:r w:rsidR="00B359BF">
          <w:rPr>
            <w:noProof/>
            <w:webHidden/>
          </w:rPr>
          <w:tab/>
        </w:r>
        <w:r>
          <w:rPr>
            <w:noProof/>
            <w:webHidden/>
          </w:rPr>
          <w:fldChar w:fldCharType="begin"/>
        </w:r>
        <w:r w:rsidR="00B359BF">
          <w:rPr>
            <w:noProof/>
            <w:webHidden/>
          </w:rPr>
          <w:instrText xml:space="preserve"> PAGEREF _Toc44066529 \h </w:instrText>
        </w:r>
        <w:r w:rsidR="004B4EB5">
          <w:rPr>
            <w:noProof/>
          </w:rPr>
        </w:r>
        <w:r>
          <w:rPr>
            <w:noProof/>
            <w:webHidden/>
          </w:rPr>
          <w:fldChar w:fldCharType="separate"/>
        </w:r>
        <w:r w:rsidR="00B359BF">
          <w:rPr>
            <w:noProof/>
            <w:webHidden/>
          </w:rPr>
          <w:t>48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0" w:history="1">
        <w:r w:rsidR="00B359BF" w:rsidRPr="003A7D34">
          <w:rPr>
            <w:rStyle w:val="Hyperlink"/>
            <w:noProof/>
          </w:rPr>
          <w:t xml:space="preserve">8.2 </w:t>
        </w:r>
        <w:r w:rsidR="00B359BF" w:rsidRPr="003A7D34">
          <w:rPr>
            <w:rStyle w:val="Hyperlink"/>
            <w:rFonts w:eastAsia="Times New Roman"/>
            <w:noProof/>
          </w:rPr>
          <w:t>Partial results and conclusions</w:t>
        </w:r>
        <w:r w:rsidR="00B359BF">
          <w:rPr>
            <w:noProof/>
            <w:webHidden/>
          </w:rPr>
          <w:tab/>
        </w:r>
        <w:r>
          <w:rPr>
            <w:noProof/>
            <w:webHidden/>
          </w:rPr>
          <w:fldChar w:fldCharType="begin"/>
        </w:r>
        <w:r w:rsidR="00B359BF">
          <w:rPr>
            <w:noProof/>
            <w:webHidden/>
          </w:rPr>
          <w:instrText xml:space="preserve"> PAGEREF _Toc44066530 \h </w:instrText>
        </w:r>
        <w:r w:rsidR="004B4EB5">
          <w:rPr>
            <w:noProof/>
          </w:rPr>
        </w:r>
        <w:r>
          <w:rPr>
            <w:noProof/>
            <w:webHidden/>
          </w:rPr>
          <w:fldChar w:fldCharType="separate"/>
        </w:r>
        <w:r w:rsidR="00B359BF">
          <w:rPr>
            <w:noProof/>
            <w:webHidden/>
          </w:rPr>
          <w:t>48</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1" w:history="1">
        <w:r w:rsidR="00B359BF" w:rsidRPr="003A7D34">
          <w:rPr>
            <w:rStyle w:val="Hyperlink"/>
            <w:rFonts w:eastAsia="Times New Roman"/>
            <w:noProof/>
          </w:rPr>
          <w:t>8.3: Interpretation</w:t>
        </w:r>
        <w:r w:rsidR="00B359BF">
          <w:rPr>
            <w:noProof/>
            <w:webHidden/>
          </w:rPr>
          <w:tab/>
        </w:r>
        <w:r>
          <w:rPr>
            <w:noProof/>
            <w:webHidden/>
          </w:rPr>
          <w:fldChar w:fldCharType="begin"/>
        </w:r>
        <w:r w:rsidR="00B359BF">
          <w:rPr>
            <w:noProof/>
            <w:webHidden/>
          </w:rPr>
          <w:instrText xml:space="preserve"> PAGEREF _Toc44066531 \h </w:instrText>
        </w:r>
        <w:r w:rsidR="004B4EB5">
          <w:rPr>
            <w:noProof/>
          </w:rPr>
        </w:r>
        <w:r>
          <w:rPr>
            <w:noProof/>
            <w:webHidden/>
          </w:rPr>
          <w:fldChar w:fldCharType="separate"/>
        </w:r>
        <w:r w:rsidR="00B359BF">
          <w:rPr>
            <w:noProof/>
            <w:webHidden/>
          </w:rPr>
          <w:t>49</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2" w:history="1">
        <w:r w:rsidR="00B359BF" w:rsidRPr="003A7D34">
          <w:rPr>
            <w:rStyle w:val="Hyperlink"/>
            <w:rFonts w:eastAsia="Times New Roman"/>
            <w:noProof/>
          </w:rPr>
          <w:t>8.4: Outcome / limitations</w:t>
        </w:r>
        <w:r w:rsidR="00B359BF">
          <w:rPr>
            <w:noProof/>
            <w:webHidden/>
          </w:rPr>
          <w:tab/>
        </w:r>
        <w:r>
          <w:rPr>
            <w:noProof/>
            <w:webHidden/>
          </w:rPr>
          <w:fldChar w:fldCharType="begin"/>
        </w:r>
        <w:r w:rsidR="00B359BF">
          <w:rPr>
            <w:noProof/>
            <w:webHidden/>
          </w:rPr>
          <w:instrText xml:space="preserve"> PAGEREF _Toc44066532 \h </w:instrText>
        </w:r>
        <w:r w:rsidR="004B4EB5">
          <w:rPr>
            <w:noProof/>
          </w:rPr>
        </w:r>
        <w:r>
          <w:rPr>
            <w:noProof/>
            <w:webHidden/>
          </w:rPr>
          <w:fldChar w:fldCharType="separate"/>
        </w:r>
        <w:r w:rsidR="00B359BF">
          <w:rPr>
            <w:noProof/>
            <w:webHidden/>
          </w:rPr>
          <w:t>49</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33" w:history="1">
        <w:r w:rsidR="00B359BF" w:rsidRPr="003A7D34">
          <w:rPr>
            <w:rStyle w:val="Hyperlink"/>
            <w:noProof/>
          </w:rPr>
          <w:t>SECTION 9.5 : Reproducibility Validation / Verification</w:t>
        </w:r>
        <w:r w:rsidR="00B359BF">
          <w:rPr>
            <w:noProof/>
            <w:webHidden/>
          </w:rPr>
          <w:tab/>
        </w:r>
        <w:r>
          <w:rPr>
            <w:noProof/>
            <w:webHidden/>
          </w:rPr>
          <w:fldChar w:fldCharType="begin"/>
        </w:r>
        <w:r w:rsidR="00B359BF">
          <w:rPr>
            <w:noProof/>
            <w:webHidden/>
          </w:rPr>
          <w:instrText xml:space="preserve"> PAGEREF _Toc44066533 \h </w:instrText>
        </w:r>
        <w:r w:rsidR="004B4EB5">
          <w:rPr>
            <w:noProof/>
          </w:rPr>
        </w:r>
        <w:r>
          <w:rPr>
            <w:noProof/>
            <w:webHidden/>
          </w:rPr>
          <w:fldChar w:fldCharType="separate"/>
        </w:r>
        <w:r w:rsidR="00B359BF">
          <w:rPr>
            <w:noProof/>
            <w:webHidden/>
          </w:rPr>
          <w:t>50</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4" w:history="1">
        <w:r w:rsidR="00B359BF" w:rsidRPr="003A7D34">
          <w:rPr>
            <w:rStyle w:val="Hyperlink"/>
            <w:noProof/>
          </w:rPr>
          <w:t>9.1 Work plan</w:t>
        </w:r>
        <w:r w:rsidR="00B359BF">
          <w:rPr>
            <w:noProof/>
            <w:webHidden/>
          </w:rPr>
          <w:tab/>
        </w:r>
        <w:r>
          <w:rPr>
            <w:noProof/>
            <w:webHidden/>
          </w:rPr>
          <w:fldChar w:fldCharType="begin"/>
        </w:r>
        <w:r w:rsidR="00B359BF">
          <w:rPr>
            <w:noProof/>
            <w:webHidden/>
          </w:rPr>
          <w:instrText xml:space="preserve"> PAGEREF _Toc44066534 \h </w:instrText>
        </w:r>
        <w:r w:rsidR="004B4EB5">
          <w:rPr>
            <w:noProof/>
          </w:rPr>
        </w:r>
        <w:r>
          <w:rPr>
            <w:noProof/>
            <w:webHidden/>
          </w:rPr>
          <w:fldChar w:fldCharType="separate"/>
        </w:r>
        <w:r w:rsidR="00B359BF">
          <w:rPr>
            <w:noProof/>
            <w:webHidden/>
          </w:rPr>
          <w:t>50</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5" w:history="1">
        <w:r w:rsidR="00B359BF" w:rsidRPr="003A7D34">
          <w:rPr>
            <w:rStyle w:val="Hyperlink"/>
            <w:noProof/>
          </w:rPr>
          <w:t>9.2 R</w:t>
        </w:r>
        <w:r w:rsidR="00B359BF" w:rsidRPr="003A7D34">
          <w:rPr>
            <w:rStyle w:val="Hyperlink"/>
            <w:rFonts w:eastAsia="Times New Roman"/>
            <w:noProof/>
          </w:rPr>
          <w:t>esults</w:t>
        </w:r>
        <w:r w:rsidR="00B359BF">
          <w:rPr>
            <w:noProof/>
            <w:webHidden/>
          </w:rPr>
          <w:tab/>
        </w:r>
        <w:r>
          <w:rPr>
            <w:noProof/>
            <w:webHidden/>
          </w:rPr>
          <w:fldChar w:fldCharType="begin"/>
        </w:r>
        <w:r w:rsidR="00B359BF">
          <w:rPr>
            <w:noProof/>
            <w:webHidden/>
          </w:rPr>
          <w:instrText xml:space="preserve"> PAGEREF _Toc44066535 \h </w:instrText>
        </w:r>
        <w:r w:rsidR="004B4EB5">
          <w:rPr>
            <w:noProof/>
          </w:rPr>
        </w:r>
        <w:r>
          <w:rPr>
            <w:noProof/>
            <w:webHidden/>
          </w:rPr>
          <w:fldChar w:fldCharType="separate"/>
        </w:r>
        <w:r w:rsidR="00B359BF">
          <w:rPr>
            <w:noProof/>
            <w:webHidden/>
          </w:rPr>
          <w:t>51</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6" w:history="1">
        <w:r w:rsidR="00B359BF" w:rsidRPr="003A7D34">
          <w:rPr>
            <w:rStyle w:val="Hyperlink"/>
            <w:noProof/>
          </w:rPr>
          <w:t>UKAS AML EQA vs QiaSeq MGP Data</w:t>
        </w:r>
        <w:r w:rsidR="00B359BF">
          <w:rPr>
            <w:noProof/>
            <w:webHidden/>
          </w:rPr>
          <w:tab/>
        </w:r>
        <w:r>
          <w:rPr>
            <w:noProof/>
            <w:webHidden/>
          </w:rPr>
          <w:fldChar w:fldCharType="begin"/>
        </w:r>
        <w:r w:rsidR="00B359BF">
          <w:rPr>
            <w:noProof/>
            <w:webHidden/>
          </w:rPr>
          <w:instrText xml:space="preserve"> PAGEREF _Toc44066536 \h </w:instrText>
        </w:r>
        <w:r w:rsidR="004B4EB5">
          <w:rPr>
            <w:noProof/>
          </w:rPr>
        </w:r>
        <w:r>
          <w:rPr>
            <w:noProof/>
            <w:webHidden/>
          </w:rPr>
          <w:fldChar w:fldCharType="separate"/>
        </w:r>
        <w:r w:rsidR="00B359BF">
          <w:rPr>
            <w:noProof/>
            <w:webHidden/>
          </w:rPr>
          <w:t>51</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7" w:history="1">
        <w:r w:rsidR="00B359BF" w:rsidRPr="003A7D34">
          <w:rPr>
            <w:rStyle w:val="Hyperlink"/>
            <w:noProof/>
          </w:rPr>
          <w:t>CLL EQA vs QiaSeq LGP Data</w:t>
        </w:r>
        <w:r w:rsidR="00B359BF">
          <w:rPr>
            <w:noProof/>
            <w:webHidden/>
          </w:rPr>
          <w:tab/>
        </w:r>
        <w:r>
          <w:rPr>
            <w:noProof/>
            <w:webHidden/>
          </w:rPr>
          <w:fldChar w:fldCharType="begin"/>
        </w:r>
        <w:r w:rsidR="00B359BF">
          <w:rPr>
            <w:noProof/>
            <w:webHidden/>
          </w:rPr>
          <w:instrText xml:space="preserve"> PAGEREF _Toc44066537 \h </w:instrText>
        </w:r>
        <w:r w:rsidR="004B4EB5">
          <w:rPr>
            <w:noProof/>
          </w:rPr>
        </w:r>
        <w:r>
          <w:rPr>
            <w:noProof/>
            <w:webHidden/>
          </w:rPr>
          <w:fldChar w:fldCharType="separate"/>
        </w:r>
        <w:r w:rsidR="00B359BF">
          <w:rPr>
            <w:noProof/>
            <w:webHidden/>
          </w:rPr>
          <w:t>53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8" w:history="1">
        <w:r w:rsidR="00B359BF" w:rsidRPr="003A7D34">
          <w:rPr>
            <w:rStyle w:val="Hyperlink"/>
            <w:noProof/>
          </w:rPr>
          <w:t>9.3 Interpretation</w:t>
        </w:r>
        <w:r w:rsidR="00B359BF">
          <w:rPr>
            <w:noProof/>
            <w:webHidden/>
          </w:rPr>
          <w:tab/>
        </w:r>
        <w:r>
          <w:rPr>
            <w:noProof/>
            <w:webHidden/>
          </w:rPr>
          <w:fldChar w:fldCharType="begin"/>
        </w:r>
        <w:r w:rsidR="00B359BF">
          <w:rPr>
            <w:noProof/>
            <w:webHidden/>
          </w:rPr>
          <w:instrText xml:space="preserve"> PAGEREF _Toc44066538 \h </w:instrText>
        </w:r>
        <w:r w:rsidR="004B4EB5">
          <w:rPr>
            <w:noProof/>
          </w:rPr>
        </w:r>
        <w:r>
          <w:rPr>
            <w:noProof/>
            <w:webHidden/>
          </w:rPr>
          <w:fldChar w:fldCharType="separate"/>
        </w:r>
        <w:r w:rsidR="00B359BF">
          <w:rPr>
            <w:noProof/>
            <w:webHidden/>
          </w:rPr>
          <w:t>55</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39" w:history="1">
        <w:r w:rsidR="00B359BF" w:rsidRPr="003A7D34">
          <w:rPr>
            <w:rStyle w:val="Hyperlink"/>
            <w:noProof/>
          </w:rPr>
          <w:t>9.4 Outcome / limitations</w:t>
        </w:r>
        <w:r w:rsidR="00B359BF">
          <w:rPr>
            <w:noProof/>
            <w:webHidden/>
          </w:rPr>
          <w:tab/>
        </w:r>
        <w:r>
          <w:rPr>
            <w:noProof/>
            <w:webHidden/>
          </w:rPr>
          <w:fldChar w:fldCharType="begin"/>
        </w:r>
        <w:r w:rsidR="00B359BF">
          <w:rPr>
            <w:noProof/>
            <w:webHidden/>
          </w:rPr>
          <w:instrText xml:space="preserve"> PAGEREF _Toc44066539 \h </w:instrText>
        </w:r>
        <w:r w:rsidR="004B4EB5">
          <w:rPr>
            <w:noProof/>
          </w:rPr>
        </w:r>
        <w:r>
          <w:rPr>
            <w:noProof/>
            <w:webHidden/>
          </w:rPr>
          <w:fldChar w:fldCharType="separate"/>
        </w:r>
        <w:r w:rsidR="00B359BF">
          <w:rPr>
            <w:noProof/>
            <w:webHidden/>
          </w:rPr>
          <w:t>55</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40" w:history="1">
        <w:r w:rsidR="00B359BF" w:rsidRPr="003A7D34">
          <w:rPr>
            <w:rStyle w:val="Hyperlink"/>
            <w:noProof/>
          </w:rPr>
          <w:t>SECTION 10.0 : Limit of Detection/Quantification Validation / Verification</w:t>
        </w:r>
        <w:r w:rsidR="00B359BF">
          <w:rPr>
            <w:noProof/>
            <w:webHidden/>
          </w:rPr>
          <w:tab/>
        </w:r>
        <w:r>
          <w:rPr>
            <w:noProof/>
            <w:webHidden/>
          </w:rPr>
          <w:fldChar w:fldCharType="begin"/>
        </w:r>
        <w:r w:rsidR="00B359BF">
          <w:rPr>
            <w:noProof/>
            <w:webHidden/>
          </w:rPr>
          <w:instrText xml:space="preserve"> PAGEREF _Toc44066540 \h </w:instrText>
        </w:r>
        <w:r w:rsidR="004B4EB5">
          <w:rPr>
            <w:noProof/>
          </w:rPr>
        </w:r>
        <w:r>
          <w:rPr>
            <w:noProof/>
            <w:webHidden/>
          </w:rPr>
          <w:fldChar w:fldCharType="separate"/>
        </w:r>
        <w:r w:rsidR="00B359BF">
          <w:rPr>
            <w:noProof/>
            <w:webHidden/>
          </w:rPr>
          <w:t>56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1" w:history="1">
        <w:r w:rsidR="00B359BF" w:rsidRPr="003A7D34">
          <w:rPr>
            <w:rStyle w:val="Hyperlink"/>
            <w:noProof/>
          </w:rPr>
          <w:t>10.1 Work plan</w:t>
        </w:r>
        <w:r w:rsidR="00B359BF">
          <w:rPr>
            <w:noProof/>
            <w:webHidden/>
          </w:rPr>
          <w:tab/>
        </w:r>
        <w:r>
          <w:rPr>
            <w:noProof/>
            <w:webHidden/>
          </w:rPr>
          <w:fldChar w:fldCharType="begin"/>
        </w:r>
        <w:r w:rsidR="00B359BF">
          <w:rPr>
            <w:noProof/>
            <w:webHidden/>
          </w:rPr>
          <w:instrText xml:space="preserve"> PAGEREF _Toc44066541 \h </w:instrText>
        </w:r>
        <w:r w:rsidR="004B4EB5">
          <w:rPr>
            <w:noProof/>
          </w:rPr>
        </w:r>
        <w:r>
          <w:rPr>
            <w:noProof/>
            <w:webHidden/>
          </w:rPr>
          <w:fldChar w:fldCharType="separate"/>
        </w:r>
        <w:r w:rsidR="00B359BF">
          <w:rPr>
            <w:noProof/>
            <w:webHidden/>
          </w:rPr>
          <w:t>56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2" w:history="1">
        <w:r w:rsidR="00B359BF" w:rsidRPr="003A7D34">
          <w:rPr>
            <w:rStyle w:val="Hyperlink"/>
            <w:noProof/>
          </w:rPr>
          <w:t>10.2 R</w:t>
        </w:r>
        <w:r w:rsidR="00B359BF" w:rsidRPr="003A7D34">
          <w:rPr>
            <w:rStyle w:val="Hyperlink"/>
            <w:rFonts w:eastAsia="Times New Roman"/>
            <w:noProof/>
          </w:rPr>
          <w:t>esults</w:t>
        </w:r>
        <w:r w:rsidR="00B359BF">
          <w:rPr>
            <w:noProof/>
            <w:webHidden/>
          </w:rPr>
          <w:tab/>
        </w:r>
        <w:r>
          <w:rPr>
            <w:noProof/>
            <w:webHidden/>
          </w:rPr>
          <w:fldChar w:fldCharType="begin"/>
        </w:r>
        <w:r w:rsidR="00B359BF">
          <w:rPr>
            <w:noProof/>
            <w:webHidden/>
          </w:rPr>
          <w:instrText xml:space="preserve"> PAGEREF _Toc44066542 \h </w:instrText>
        </w:r>
        <w:r w:rsidR="004B4EB5">
          <w:rPr>
            <w:noProof/>
          </w:rPr>
        </w:r>
        <w:r>
          <w:rPr>
            <w:noProof/>
            <w:webHidden/>
          </w:rPr>
          <w:fldChar w:fldCharType="separate"/>
        </w:r>
        <w:r w:rsidR="00B359BF">
          <w:rPr>
            <w:noProof/>
            <w:webHidden/>
          </w:rPr>
          <w:t>57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3" w:history="1">
        <w:r w:rsidR="00B359BF" w:rsidRPr="003A7D34">
          <w:rPr>
            <w:rStyle w:val="Hyperlink"/>
            <w:noProof/>
            <w:lang w:val="en-US"/>
          </w:rPr>
          <w:t>Technical bioinformatics analysis</w:t>
        </w:r>
        <w:r w:rsidR="00B359BF">
          <w:rPr>
            <w:noProof/>
            <w:webHidden/>
          </w:rPr>
          <w:tab/>
        </w:r>
        <w:r>
          <w:rPr>
            <w:noProof/>
            <w:webHidden/>
          </w:rPr>
          <w:fldChar w:fldCharType="begin"/>
        </w:r>
        <w:r w:rsidR="00B359BF">
          <w:rPr>
            <w:noProof/>
            <w:webHidden/>
          </w:rPr>
          <w:instrText xml:space="preserve"> PAGEREF _Toc44066543 \h </w:instrText>
        </w:r>
        <w:r w:rsidR="004B4EB5">
          <w:rPr>
            <w:noProof/>
          </w:rPr>
        </w:r>
        <w:r>
          <w:rPr>
            <w:noProof/>
            <w:webHidden/>
          </w:rPr>
          <w:fldChar w:fldCharType="separate"/>
        </w:r>
        <w:r w:rsidR="00B359BF">
          <w:rPr>
            <w:noProof/>
            <w:webHidden/>
          </w:rPr>
          <w:t>57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4" w:history="1">
        <w:r w:rsidR="00B359BF" w:rsidRPr="003A7D34">
          <w:rPr>
            <w:rStyle w:val="Hyperlink"/>
            <w:noProof/>
          </w:rPr>
          <w:t>10.3 Interpretation</w:t>
        </w:r>
        <w:r w:rsidR="00B359BF">
          <w:rPr>
            <w:noProof/>
            <w:webHidden/>
          </w:rPr>
          <w:tab/>
        </w:r>
        <w:r>
          <w:rPr>
            <w:noProof/>
            <w:webHidden/>
          </w:rPr>
          <w:fldChar w:fldCharType="begin"/>
        </w:r>
        <w:r w:rsidR="00B359BF">
          <w:rPr>
            <w:noProof/>
            <w:webHidden/>
          </w:rPr>
          <w:instrText xml:space="preserve"> PAGEREF _Toc44066544 \h </w:instrText>
        </w:r>
        <w:r w:rsidR="004B4EB5">
          <w:rPr>
            <w:noProof/>
          </w:rPr>
        </w:r>
        <w:r>
          <w:rPr>
            <w:noProof/>
            <w:webHidden/>
          </w:rPr>
          <w:fldChar w:fldCharType="separate"/>
        </w:r>
        <w:r w:rsidR="00B359BF">
          <w:rPr>
            <w:noProof/>
            <w:webHidden/>
          </w:rPr>
          <w:t>63</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5" w:history="1">
        <w:r w:rsidR="00B359BF" w:rsidRPr="003A7D34">
          <w:rPr>
            <w:rStyle w:val="Hyperlink"/>
            <w:rFonts w:eastAsia="Times New Roman"/>
            <w:noProof/>
            <w:lang w:val="en-US"/>
          </w:rPr>
          <w:t>Operational guidelines and QC thresholds</w:t>
        </w:r>
        <w:r w:rsidR="00B359BF">
          <w:rPr>
            <w:noProof/>
            <w:webHidden/>
          </w:rPr>
          <w:tab/>
        </w:r>
        <w:r>
          <w:rPr>
            <w:noProof/>
            <w:webHidden/>
          </w:rPr>
          <w:fldChar w:fldCharType="begin"/>
        </w:r>
        <w:r w:rsidR="00B359BF">
          <w:rPr>
            <w:noProof/>
            <w:webHidden/>
          </w:rPr>
          <w:instrText xml:space="preserve"> PAGEREF _Toc44066545 \h </w:instrText>
        </w:r>
        <w:r w:rsidR="004B4EB5">
          <w:rPr>
            <w:noProof/>
          </w:rPr>
        </w:r>
        <w:r>
          <w:rPr>
            <w:noProof/>
            <w:webHidden/>
          </w:rPr>
          <w:fldChar w:fldCharType="separate"/>
        </w:r>
        <w:r w:rsidR="00B359BF">
          <w:rPr>
            <w:noProof/>
            <w:webHidden/>
          </w:rPr>
          <w:t>64</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6" w:history="1">
        <w:r w:rsidR="00B359BF" w:rsidRPr="003A7D34">
          <w:rPr>
            <w:rStyle w:val="Hyperlink"/>
            <w:noProof/>
          </w:rPr>
          <w:t>10.4 Outcome / limitations</w:t>
        </w:r>
        <w:r w:rsidR="00B359BF">
          <w:rPr>
            <w:noProof/>
            <w:webHidden/>
          </w:rPr>
          <w:tab/>
        </w:r>
        <w:r>
          <w:rPr>
            <w:noProof/>
            <w:webHidden/>
          </w:rPr>
          <w:fldChar w:fldCharType="begin"/>
        </w:r>
        <w:r w:rsidR="00B359BF">
          <w:rPr>
            <w:noProof/>
            <w:webHidden/>
          </w:rPr>
          <w:instrText xml:space="preserve"> PAGEREF _Toc44066546 \h </w:instrText>
        </w:r>
        <w:r w:rsidR="004B4EB5">
          <w:rPr>
            <w:noProof/>
          </w:rPr>
        </w:r>
        <w:r>
          <w:rPr>
            <w:noProof/>
            <w:webHidden/>
          </w:rPr>
          <w:fldChar w:fldCharType="separate"/>
        </w:r>
        <w:r w:rsidR="00B359BF">
          <w:rPr>
            <w:noProof/>
            <w:webHidden/>
          </w:rPr>
          <w:t>64</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47" w:history="1">
        <w:r w:rsidR="00B359BF" w:rsidRPr="003A7D34">
          <w:rPr>
            <w:rStyle w:val="Hyperlink"/>
            <w:noProof/>
          </w:rPr>
          <w:t>SECTION 11.0 : Measurement Uncertainty Validation / Verification</w:t>
        </w:r>
        <w:r w:rsidR="00B359BF">
          <w:rPr>
            <w:noProof/>
            <w:webHidden/>
          </w:rPr>
          <w:tab/>
        </w:r>
        <w:r>
          <w:rPr>
            <w:noProof/>
            <w:webHidden/>
          </w:rPr>
          <w:fldChar w:fldCharType="begin"/>
        </w:r>
        <w:r w:rsidR="00B359BF">
          <w:rPr>
            <w:noProof/>
            <w:webHidden/>
          </w:rPr>
          <w:instrText xml:space="preserve"> PAGEREF _Toc44066547 \h </w:instrText>
        </w:r>
        <w:r w:rsidR="004B4EB5">
          <w:rPr>
            <w:noProof/>
          </w:rPr>
        </w:r>
        <w:r>
          <w:rPr>
            <w:noProof/>
            <w:webHidden/>
          </w:rPr>
          <w:fldChar w:fldCharType="separate"/>
        </w:r>
        <w:r w:rsidR="00B359BF">
          <w:rPr>
            <w:noProof/>
            <w:webHidden/>
          </w:rPr>
          <w:t>65</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8" w:history="1">
        <w:r w:rsidR="00B359BF" w:rsidRPr="003A7D34">
          <w:rPr>
            <w:rStyle w:val="Hyperlink"/>
            <w:noProof/>
          </w:rPr>
          <w:t>11.1  Work plan</w:t>
        </w:r>
        <w:r w:rsidR="00B359BF">
          <w:rPr>
            <w:noProof/>
            <w:webHidden/>
          </w:rPr>
          <w:tab/>
        </w:r>
        <w:r>
          <w:rPr>
            <w:noProof/>
            <w:webHidden/>
          </w:rPr>
          <w:fldChar w:fldCharType="begin"/>
        </w:r>
        <w:r w:rsidR="00B359BF">
          <w:rPr>
            <w:noProof/>
            <w:webHidden/>
          </w:rPr>
          <w:instrText xml:space="preserve"> PAGEREF _Toc44066548 \h </w:instrText>
        </w:r>
        <w:r w:rsidR="004B4EB5">
          <w:rPr>
            <w:noProof/>
          </w:rPr>
        </w:r>
        <w:r>
          <w:rPr>
            <w:noProof/>
            <w:webHidden/>
          </w:rPr>
          <w:fldChar w:fldCharType="separate"/>
        </w:r>
        <w:r w:rsidR="00B359BF">
          <w:rPr>
            <w:noProof/>
            <w:webHidden/>
          </w:rPr>
          <w:t>65</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49" w:history="1">
        <w:r w:rsidR="00B359BF" w:rsidRPr="003A7D34">
          <w:rPr>
            <w:rStyle w:val="Hyperlink"/>
            <w:noProof/>
          </w:rPr>
          <w:t xml:space="preserve">11.2 </w:t>
        </w:r>
        <w:r w:rsidR="00B359BF" w:rsidRPr="003A7D34">
          <w:rPr>
            <w:rStyle w:val="Hyperlink"/>
            <w:rFonts w:eastAsia="Times New Roman"/>
            <w:noProof/>
          </w:rPr>
          <w:t>Results</w:t>
        </w:r>
        <w:r w:rsidR="00B359BF">
          <w:rPr>
            <w:noProof/>
            <w:webHidden/>
          </w:rPr>
          <w:tab/>
        </w:r>
        <w:r>
          <w:rPr>
            <w:noProof/>
            <w:webHidden/>
          </w:rPr>
          <w:fldChar w:fldCharType="begin"/>
        </w:r>
        <w:r w:rsidR="00B359BF">
          <w:rPr>
            <w:noProof/>
            <w:webHidden/>
          </w:rPr>
          <w:instrText xml:space="preserve"> PAGEREF _Toc44066549 \h </w:instrText>
        </w:r>
        <w:r w:rsidR="004B4EB5">
          <w:rPr>
            <w:noProof/>
          </w:rPr>
        </w:r>
        <w:r>
          <w:rPr>
            <w:noProof/>
            <w:webHidden/>
          </w:rPr>
          <w:fldChar w:fldCharType="separate"/>
        </w:r>
        <w:r w:rsidR="00B359BF">
          <w:rPr>
            <w:noProof/>
            <w:webHidden/>
          </w:rPr>
          <w:t>66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0" w:history="1">
        <w:r w:rsidR="00B359BF" w:rsidRPr="003A7D34">
          <w:rPr>
            <w:rStyle w:val="Hyperlink"/>
            <w:noProof/>
          </w:rPr>
          <w:t>11.3: Interpretation</w:t>
        </w:r>
        <w:r w:rsidR="00B359BF">
          <w:rPr>
            <w:noProof/>
            <w:webHidden/>
          </w:rPr>
          <w:tab/>
        </w:r>
        <w:r>
          <w:rPr>
            <w:noProof/>
            <w:webHidden/>
          </w:rPr>
          <w:fldChar w:fldCharType="begin"/>
        </w:r>
        <w:r w:rsidR="00B359BF">
          <w:rPr>
            <w:noProof/>
            <w:webHidden/>
          </w:rPr>
          <w:instrText xml:space="preserve"> PAGEREF _Toc44066550 \h </w:instrText>
        </w:r>
        <w:r w:rsidR="004B4EB5">
          <w:rPr>
            <w:noProof/>
          </w:rPr>
        </w:r>
        <w:r>
          <w:rPr>
            <w:noProof/>
            <w:webHidden/>
          </w:rPr>
          <w:fldChar w:fldCharType="separate"/>
        </w:r>
        <w:r w:rsidR="00B359BF">
          <w:rPr>
            <w:noProof/>
            <w:webHidden/>
          </w:rPr>
          <w:t>66</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1" w:history="1">
        <w:r w:rsidR="00B359BF" w:rsidRPr="003A7D34">
          <w:rPr>
            <w:rStyle w:val="Hyperlink"/>
            <w:rFonts w:eastAsia="Times New Roman"/>
            <w:noProof/>
          </w:rPr>
          <w:t>11.4: Outcome / limitations</w:t>
        </w:r>
        <w:r w:rsidR="00B359BF">
          <w:rPr>
            <w:noProof/>
            <w:webHidden/>
          </w:rPr>
          <w:tab/>
        </w:r>
        <w:r>
          <w:rPr>
            <w:noProof/>
            <w:webHidden/>
          </w:rPr>
          <w:fldChar w:fldCharType="begin"/>
        </w:r>
        <w:r w:rsidR="00B359BF">
          <w:rPr>
            <w:noProof/>
            <w:webHidden/>
          </w:rPr>
          <w:instrText xml:space="preserve"> PAGEREF _Toc44066551 \h </w:instrText>
        </w:r>
        <w:r w:rsidR="004B4EB5">
          <w:rPr>
            <w:noProof/>
          </w:rPr>
        </w:r>
        <w:r>
          <w:rPr>
            <w:noProof/>
            <w:webHidden/>
          </w:rPr>
          <w:fldChar w:fldCharType="separate"/>
        </w:r>
        <w:r w:rsidR="00B359BF">
          <w:rPr>
            <w:noProof/>
            <w:webHidden/>
          </w:rPr>
          <w:t>66</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52" w:history="1">
        <w:r w:rsidR="00B359BF" w:rsidRPr="003A7D34">
          <w:rPr>
            <w:rStyle w:val="Hyperlink"/>
            <w:noProof/>
          </w:rPr>
          <w:t>SECTION 12. Validation / Verification Final Conclusions</w:t>
        </w:r>
        <w:r w:rsidR="00B359BF">
          <w:rPr>
            <w:noProof/>
            <w:webHidden/>
          </w:rPr>
          <w:tab/>
        </w:r>
        <w:r>
          <w:rPr>
            <w:noProof/>
            <w:webHidden/>
          </w:rPr>
          <w:fldChar w:fldCharType="begin"/>
        </w:r>
        <w:r w:rsidR="00B359BF">
          <w:rPr>
            <w:noProof/>
            <w:webHidden/>
          </w:rPr>
          <w:instrText xml:space="preserve"> PAGEREF _Toc44066552 \h </w:instrText>
        </w:r>
        <w:r w:rsidR="004B4EB5">
          <w:rPr>
            <w:noProof/>
          </w:rPr>
        </w:r>
        <w:r>
          <w:rPr>
            <w:noProof/>
            <w:webHidden/>
          </w:rPr>
          <w:fldChar w:fldCharType="separate"/>
        </w:r>
        <w:r w:rsidR="00B359BF">
          <w:rPr>
            <w:noProof/>
            <w:webHidden/>
          </w:rPr>
          <w:t>67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3" w:history="1">
        <w:r w:rsidR="00B359BF" w:rsidRPr="003A7D34">
          <w:rPr>
            <w:rStyle w:val="Hyperlink"/>
            <w:noProof/>
          </w:rPr>
          <w:t>Deviations Observed:</w:t>
        </w:r>
        <w:r w:rsidR="00B359BF">
          <w:rPr>
            <w:noProof/>
            <w:webHidden/>
          </w:rPr>
          <w:tab/>
        </w:r>
        <w:r>
          <w:rPr>
            <w:noProof/>
            <w:webHidden/>
          </w:rPr>
          <w:fldChar w:fldCharType="begin"/>
        </w:r>
        <w:r w:rsidR="00B359BF">
          <w:rPr>
            <w:noProof/>
            <w:webHidden/>
          </w:rPr>
          <w:instrText xml:space="preserve"> PAGEREF _Toc44066553 \h </w:instrText>
        </w:r>
        <w:r w:rsidR="004B4EB5">
          <w:rPr>
            <w:noProof/>
          </w:rPr>
        </w:r>
        <w:r>
          <w:rPr>
            <w:noProof/>
            <w:webHidden/>
          </w:rPr>
          <w:fldChar w:fldCharType="separate"/>
        </w:r>
        <w:r w:rsidR="00B359BF">
          <w:rPr>
            <w:noProof/>
            <w:webHidden/>
          </w:rPr>
          <w:t>67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4" w:history="1">
        <w:r w:rsidR="00B359BF" w:rsidRPr="003A7D34">
          <w:rPr>
            <w:rStyle w:val="Hyperlink"/>
            <w:noProof/>
          </w:rPr>
          <w:t>Changes to the Validation Plan or other documents that may be necessary:</w:t>
        </w:r>
        <w:r w:rsidR="00B359BF">
          <w:rPr>
            <w:noProof/>
            <w:webHidden/>
          </w:rPr>
          <w:tab/>
        </w:r>
        <w:r>
          <w:rPr>
            <w:noProof/>
            <w:webHidden/>
          </w:rPr>
          <w:fldChar w:fldCharType="begin"/>
        </w:r>
        <w:r w:rsidR="00B359BF">
          <w:rPr>
            <w:noProof/>
            <w:webHidden/>
          </w:rPr>
          <w:instrText xml:space="preserve"> PAGEREF _Toc44066554 \h </w:instrText>
        </w:r>
        <w:r w:rsidR="004B4EB5">
          <w:rPr>
            <w:noProof/>
          </w:rPr>
        </w:r>
        <w:r>
          <w:rPr>
            <w:noProof/>
            <w:webHidden/>
          </w:rPr>
          <w:fldChar w:fldCharType="separate"/>
        </w:r>
        <w:r w:rsidR="00B359BF">
          <w:rPr>
            <w:noProof/>
            <w:webHidden/>
          </w:rPr>
          <w:t>67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5" w:history="1">
        <w:r w:rsidR="00B359BF" w:rsidRPr="003A7D34">
          <w:rPr>
            <w:rStyle w:val="Hyperlink"/>
            <w:noProof/>
          </w:rPr>
          <w:t>Issues / Commentary</w:t>
        </w:r>
        <w:r w:rsidR="00B359BF">
          <w:rPr>
            <w:noProof/>
            <w:webHidden/>
          </w:rPr>
          <w:tab/>
        </w:r>
        <w:r>
          <w:rPr>
            <w:noProof/>
            <w:webHidden/>
          </w:rPr>
          <w:fldChar w:fldCharType="begin"/>
        </w:r>
        <w:r w:rsidR="00B359BF">
          <w:rPr>
            <w:noProof/>
            <w:webHidden/>
          </w:rPr>
          <w:instrText xml:space="preserve"> PAGEREF _Toc44066555 \h </w:instrText>
        </w:r>
        <w:r w:rsidR="004B4EB5">
          <w:rPr>
            <w:noProof/>
          </w:rPr>
        </w:r>
        <w:r>
          <w:rPr>
            <w:noProof/>
            <w:webHidden/>
          </w:rPr>
          <w:fldChar w:fldCharType="separate"/>
        </w:r>
        <w:r w:rsidR="00B359BF">
          <w:rPr>
            <w:noProof/>
            <w:webHidden/>
          </w:rPr>
          <w:t>67</w:t>
        </w:r>
        <w:r>
          <w:rPr>
            <w:noProof/>
            <w:webHidden/>
          </w:rPr>
          <w:fldChar w:fldCharType="end"/>
        </w:r>
      </w:hyperlink>
    </w:p>
    <w:p w:rsidR="00B359BF" w:rsidRDefault="001F653D">
      <w:pPr>
        <w:pStyle w:val="TOC2"/>
        <w:tabs>
          <w:tab w:val="right" w:leader="dot" w:pos="10053"/>
        </w:tabs>
        <w:rPr>
          <w:rFonts w:asciiTheme="minorHAnsi" w:hAnsiTheme="minorHAnsi" w:cstheme="minorBidi"/>
          <w:smallCaps w:val="0"/>
          <w:noProof/>
          <w:sz w:val="22"/>
          <w:szCs w:val="22"/>
        </w:rPr>
      </w:pPr>
      <w:hyperlink w:anchor="_Toc44066556" w:history="1">
        <w:r w:rsidR="00B359BF" w:rsidRPr="003A7D34">
          <w:rPr>
            <w:rStyle w:val="Hyperlink"/>
            <w:noProof/>
          </w:rPr>
          <w:t>Revalidation Criteria\Conditions based on validation findings:</w:t>
        </w:r>
        <w:r w:rsidR="00B359BF">
          <w:rPr>
            <w:noProof/>
            <w:webHidden/>
          </w:rPr>
          <w:tab/>
        </w:r>
        <w:r>
          <w:rPr>
            <w:noProof/>
            <w:webHidden/>
          </w:rPr>
          <w:fldChar w:fldCharType="begin"/>
        </w:r>
        <w:r w:rsidR="00B359BF">
          <w:rPr>
            <w:noProof/>
            <w:webHidden/>
          </w:rPr>
          <w:instrText xml:space="preserve"> PAGEREF _Toc44066556 \h </w:instrText>
        </w:r>
        <w:r w:rsidR="004B4EB5">
          <w:rPr>
            <w:noProof/>
          </w:rPr>
        </w:r>
        <w:r>
          <w:rPr>
            <w:noProof/>
            <w:webHidden/>
          </w:rPr>
          <w:fldChar w:fldCharType="separate"/>
        </w:r>
        <w:r w:rsidR="00B359BF">
          <w:rPr>
            <w:noProof/>
            <w:webHidden/>
          </w:rPr>
          <w:t>67</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57" w:history="1">
        <w:r w:rsidR="00B359BF" w:rsidRPr="003A7D34">
          <w:rPr>
            <w:rStyle w:val="Hyperlink"/>
            <w:noProof/>
          </w:rPr>
          <w:t>TEST VALIDATION/VERIFICATION FINAL APPROVAL</w:t>
        </w:r>
        <w:r w:rsidR="00B359BF">
          <w:rPr>
            <w:noProof/>
            <w:webHidden/>
          </w:rPr>
          <w:tab/>
        </w:r>
        <w:r>
          <w:rPr>
            <w:noProof/>
            <w:webHidden/>
          </w:rPr>
          <w:fldChar w:fldCharType="begin"/>
        </w:r>
        <w:r w:rsidR="00B359BF">
          <w:rPr>
            <w:noProof/>
            <w:webHidden/>
          </w:rPr>
          <w:instrText xml:space="preserve"> PAGEREF _Toc44066557 \h </w:instrText>
        </w:r>
        <w:r w:rsidR="004B4EB5">
          <w:rPr>
            <w:noProof/>
          </w:rPr>
        </w:r>
        <w:r>
          <w:rPr>
            <w:noProof/>
            <w:webHidden/>
          </w:rPr>
          <w:fldChar w:fldCharType="separate"/>
        </w:r>
        <w:r w:rsidR="00B359BF">
          <w:rPr>
            <w:noProof/>
            <w:webHidden/>
          </w:rPr>
          <w:t>69</w:t>
        </w:r>
        <w:r>
          <w:rPr>
            <w:noProof/>
            <w:webHidden/>
          </w:rPr>
          <w:fldChar w:fldCharType="end"/>
        </w:r>
      </w:hyperlink>
    </w:p>
    <w:p w:rsidR="00B359BF" w:rsidRDefault="001F653D">
      <w:pPr>
        <w:pStyle w:val="TOC1"/>
        <w:tabs>
          <w:tab w:val="right" w:leader="dot" w:pos="10053"/>
        </w:tabs>
        <w:rPr>
          <w:rFonts w:asciiTheme="minorHAnsi" w:hAnsiTheme="minorHAnsi" w:cstheme="minorBidi"/>
          <w:b w:val="0"/>
          <w:bCs w:val="0"/>
          <w:caps w:val="0"/>
          <w:noProof/>
          <w:sz w:val="22"/>
          <w:szCs w:val="22"/>
        </w:rPr>
      </w:pPr>
      <w:hyperlink w:anchor="_Toc44066558" w:history="1">
        <w:r w:rsidR="00B359BF" w:rsidRPr="003A7D34">
          <w:rPr>
            <w:rStyle w:val="Hyperlink"/>
            <w:noProof/>
          </w:rPr>
          <w:t>APPROVAL FOR TEST INTRODUCTION</w:t>
        </w:r>
        <w:r w:rsidR="00B359BF">
          <w:rPr>
            <w:noProof/>
            <w:webHidden/>
          </w:rPr>
          <w:tab/>
        </w:r>
        <w:r>
          <w:rPr>
            <w:noProof/>
            <w:webHidden/>
          </w:rPr>
          <w:fldChar w:fldCharType="begin"/>
        </w:r>
        <w:r w:rsidR="00B359BF">
          <w:rPr>
            <w:noProof/>
            <w:webHidden/>
          </w:rPr>
          <w:instrText xml:space="preserve"> PAGEREF _Toc44066558 \h </w:instrText>
        </w:r>
        <w:r w:rsidR="004B4EB5">
          <w:rPr>
            <w:noProof/>
          </w:rPr>
        </w:r>
        <w:r>
          <w:rPr>
            <w:noProof/>
            <w:webHidden/>
          </w:rPr>
          <w:fldChar w:fldCharType="separate"/>
        </w:r>
        <w:r w:rsidR="00B359BF">
          <w:rPr>
            <w:noProof/>
            <w:webHidden/>
          </w:rPr>
          <w:t>70</w:t>
        </w:r>
        <w:r>
          <w:rPr>
            <w:noProof/>
            <w:webHidden/>
          </w:rPr>
          <w:fldChar w:fldCharType="end"/>
        </w:r>
      </w:hyperlink>
    </w:p>
    <w:p w:rsidR="00D775D5" w:rsidRPr="00743CAB" w:rsidRDefault="001F653D" w:rsidP="00E53C6B">
      <w:pPr>
        <w:pStyle w:val="BodyText1"/>
        <w:ind w:left="0"/>
        <w:jc w:val="both"/>
      </w:pPr>
      <w:r w:rsidRPr="00743CAB">
        <w:fldChar w:fldCharType="end"/>
      </w:r>
      <w:bookmarkStart w:id="1" w:name="_Toc411173854"/>
      <w:bookmarkStart w:id="2" w:name="_Toc412649427"/>
      <w:bookmarkStart w:id="3" w:name="_Toc412649770"/>
      <w:bookmarkStart w:id="4" w:name="_Toc412649987"/>
    </w:p>
    <w:p w:rsidR="00D27794" w:rsidRPr="00743CAB" w:rsidRDefault="00D775D5" w:rsidP="00D775D5">
      <w:pPr>
        <w:pStyle w:val="Heading1"/>
      </w:pPr>
      <w:bookmarkStart w:id="5" w:name="_Toc44066475"/>
      <w:r w:rsidRPr="00743CAB">
        <w:t>INTRODUCTION</w:t>
      </w:r>
      <w:bookmarkEnd w:id="1"/>
      <w:bookmarkEnd w:id="2"/>
      <w:bookmarkEnd w:id="3"/>
      <w:bookmarkEnd w:id="4"/>
      <w:bookmarkEnd w:id="5"/>
    </w:p>
    <w:p w:rsidR="00FD3C0A" w:rsidRPr="00743CAB" w:rsidRDefault="00FD3C0A" w:rsidP="00FD3C0A">
      <w:pPr>
        <w:pStyle w:val="Heading2"/>
      </w:pPr>
      <w:bookmarkStart w:id="6" w:name="_Toc44066476"/>
      <w:r w:rsidRPr="00743CAB">
        <w:t>How to use this template</w:t>
      </w:r>
      <w:bookmarkEnd w:id="6"/>
    </w:p>
    <w:p w:rsidR="00D775D5" w:rsidRPr="00743CAB" w:rsidRDefault="00D775D5" w:rsidP="00D775D5">
      <w:pPr>
        <w:pStyle w:val="BodyText10"/>
        <w:numPr>
          <w:ilvl w:val="0"/>
          <w:numId w:val="27"/>
        </w:numPr>
        <w:spacing w:before="120"/>
        <w:jc w:val="both"/>
      </w:pPr>
      <w:r w:rsidRPr="00743CAB">
        <w:t>Section 1 should be completed as far as possible to establish the goals and ge</w:t>
      </w:r>
      <w:r w:rsidR="00F407B3" w:rsidRPr="00743CAB">
        <w:t>neral format of the validation or</w:t>
      </w:r>
      <w:r w:rsidRPr="00743CAB">
        <w:t xml:space="preserve"> verification.</w:t>
      </w:r>
    </w:p>
    <w:p w:rsidR="00D775D5" w:rsidRPr="00743CAB" w:rsidRDefault="00D775D5" w:rsidP="00F407B3">
      <w:pPr>
        <w:pStyle w:val="BodyText10"/>
        <w:numPr>
          <w:ilvl w:val="1"/>
          <w:numId w:val="27"/>
        </w:numPr>
        <w:spacing w:before="120"/>
        <w:jc w:val="both"/>
      </w:pPr>
      <w:r w:rsidRPr="00743CAB">
        <w:t xml:space="preserve">Sections 1.1 “Intended use or application” and 1.2 “Requirements” must be completed </w:t>
      </w:r>
      <w:r w:rsidRPr="00743CAB">
        <w:rPr>
          <w:u w:val="single"/>
        </w:rPr>
        <w:t>at the start of the procedure</w:t>
      </w:r>
      <w:r w:rsidRPr="00743CAB">
        <w:t xml:space="preserve">. The assessment of the validation/verification depends formally on confirmation, through the provision of objective evidence, that these requirements have been </w:t>
      </w:r>
      <w:r w:rsidR="00F407B3" w:rsidRPr="00743CAB">
        <w:t xml:space="preserve">fulfilled. </w:t>
      </w:r>
    </w:p>
    <w:p w:rsidR="00D775D5" w:rsidRPr="00743CAB" w:rsidRDefault="00D775D5" w:rsidP="00F407B3">
      <w:pPr>
        <w:pStyle w:val="BodyText10"/>
        <w:numPr>
          <w:ilvl w:val="1"/>
          <w:numId w:val="27"/>
        </w:numPr>
        <w:spacing w:before="120"/>
        <w:jc w:val="both"/>
      </w:pPr>
      <w:r w:rsidRPr="00743CAB">
        <w:t xml:space="preserve">If mentioned (1.2), the “Expected Performance” should be distinguished from the “Requirements”, which </w:t>
      </w:r>
      <w:proofErr w:type="gramStart"/>
      <w:r w:rsidRPr="00743CAB">
        <w:t>must be shown to have been fulfilled</w:t>
      </w:r>
      <w:proofErr w:type="gramEnd"/>
      <w:r w:rsidRPr="00743CAB">
        <w:t xml:space="preserve">. </w:t>
      </w:r>
    </w:p>
    <w:p w:rsidR="00D775D5" w:rsidRPr="00743CAB" w:rsidRDefault="00D775D5" w:rsidP="00F407B3">
      <w:pPr>
        <w:pStyle w:val="BodyText10"/>
        <w:spacing w:before="120"/>
        <w:ind w:left="360"/>
        <w:jc w:val="both"/>
      </w:pPr>
      <w:r w:rsidRPr="00743CAB">
        <w:t xml:space="preserve">E.g. </w:t>
      </w:r>
      <w:proofErr w:type="gramStart"/>
      <w:r w:rsidRPr="00743CAB">
        <w:t>The</w:t>
      </w:r>
      <w:proofErr w:type="gramEnd"/>
      <w:r w:rsidRPr="00743CAB">
        <w:t xml:space="preserve"> statement “should detect all known point mutations of h</w:t>
      </w:r>
      <w:r w:rsidR="00F407B3" w:rsidRPr="00743CAB">
        <w:t>a</w:t>
      </w:r>
      <w:r w:rsidRPr="00743CAB">
        <w:t>emophilia A” could be included as a guide in the Expected performance</w:t>
      </w:r>
      <w:r w:rsidR="00F407B3" w:rsidRPr="00743CAB">
        <w:t>.</w:t>
      </w:r>
      <w:r w:rsidRPr="00743CAB">
        <w:t xml:space="preserve"> </w:t>
      </w:r>
      <w:r w:rsidR="00F407B3" w:rsidRPr="00743CAB">
        <w:t>I</w:t>
      </w:r>
      <w:r w:rsidRPr="00743CAB">
        <w:t xml:space="preserve">f stated as a </w:t>
      </w:r>
      <w:r w:rsidRPr="00743CAB">
        <w:rPr>
          <w:u w:val="single"/>
        </w:rPr>
        <w:t>requirement</w:t>
      </w:r>
      <w:r w:rsidRPr="00743CAB">
        <w:t xml:space="preserve">, however, it would need to be </w:t>
      </w:r>
      <w:r w:rsidRPr="00743CAB">
        <w:rPr>
          <w:u w:val="single"/>
        </w:rPr>
        <w:t>proved</w:t>
      </w:r>
      <w:r w:rsidRPr="00743CAB">
        <w:t>.</w:t>
      </w:r>
    </w:p>
    <w:p w:rsidR="00D775D5" w:rsidRPr="00743CAB" w:rsidRDefault="00D775D5" w:rsidP="00D775D5">
      <w:pPr>
        <w:pStyle w:val="BodyText10"/>
        <w:numPr>
          <w:ilvl w:val="0"/>
          <w:numId w:val="27"/>
        </w:numPr>
        <w:spacing w:before="120"/>
        <w:jc w:val="both"/>
      </w:pPr>
      <w:r w:rsidRPr="00743CAB">
        <w:t xml:space="preserve">Section 2 covers the validation of </w:t>
      </w:r>
      <w:proofErr w:type="gramStart"/>
      <w:r w:rsidRPr="00743CAB">
        <w:t>utility which</w:t>
      </w:r>
      <w:proofErr w:type="gramEnd"/>
      <w:r w:rsidRPr="00743CAB">
        <w:t xml:space="preserve"> should be carried out for </w:t>
      </w:r>
      <w:r w:rsidRPr="00743CAB">
        <w:rPr>
          <w:u w:val="single"/>
        </w:rPr>
        <w:t>all</w:t>
      </w:r>
      <w:r w:rsidRPr="00743CAB">
        <w:t xml:space="preserve"> validations and verifications.  In the majority of cases this section can be completed on objective evidence from developmental work, design procedures (e.g. SNP checking primers) or by the use of limitations or controls in the on-going test. Where this is not the case, work plans for relevant parameters should be prepared as in 3 below. </w:t>
      </w:r>
    </w:p>
    <w:p w:rsidR="00D775D5" w:rsidRPr="00743CAB" w:rsidRDefault="00D775D5" w:rsidP="00D775D5">
      <w:pPr>
        <w:pStyle w:val="BodyText10"/>
        <w:numPr>
          <w:ilvl w:val="0"/>
          <w:numId w:val="27"/>
        </w:numPr>
        <w:spacing w:before="120"/>
        <w:jc w:val="both"/>
      </w:pPr>
      <w:r w:rsidRPr="00743CAB">
        <w:t xml:space="preserve">Appropriate parameters for experimental investigation should be identified with the aid of table </w:t>
      </w:r>
      <w:r w:rsidR="00F407B3" w:rsidRPr="00743CAB">
        <w:t>1</w:t>
      </w:r>
      <w:r w:rsidRPr="00743CAB">
        <w:t xml:space="preserve"> – a checklist is also provided at the top of section 3.  For each parameter required, the investigating scientist develops a work plan based on section 3 (these are referenced 3.1, 3.2 to 3.n) by completing copies of sections 3.n.1 (‘Aims’, ‘Samples’ and ‘Methodology’). It is suggested that these be maintained in a single document. </w:t>
      </w:r>
    </w:p>
    <w:p w:rsidR="00D775D5" w:rsidRPr="00743CAB" w:rsidRDefault="00D775D5" w:rsidP="00D775D5">
      <w:pPr>
        <w:pStyle w:val="BodyText10"/>
        <w:numPr>
          <w:ilvl w:val="0"/>
          <w:numId w:val="27"/>
        </w:numPr>
        <w:spacing w:before="120"/>
        <w:jc w:val="both"/>
      </w:pPr>
      <w:r w:rsidRPr="00743CAB">
        <w:t>Note: several parameters may be tested in a single experiment, for example sensitivity and specificity.</w:t>
      </w:r>
    </w:p>
    <w:p w:rsidR="00D775D5" w:rsidRPr="00743CAB" w:rsidRDefault="00D775D5" w:rsidP="00D775D5">
      <w:pPr>
        <w:pStyle w:val="BodyText10"/>
        <w:numPr>
          <w:ilvl w:val="0"/>
          <w:numId w:val="27"/>
        </w:numPr>
        <w:spacing w:before="120"/>
        <w:jc w:val="both"/>
      </w:pPr>
      <w:r w:rsidRPr="00743CAB">
        <w:t>The work plan[s] should be agreed and authorized by the investigating and the senior scientist by signing and dating in the boxes provided.</w:t>
      </w:r>
    </w:p>
    <w:p w:rsidR="00D775D5" w:rsidRPr="00743CAB" w:rsidRDefault="00D775D5" w:rsidP="00D775D5">
      <w:pPr>
        <w:pStyle w:val="BodyText10"/>
        <w:numPr>
          <w:ilvl w:val="0"/>
          <w:numId w:val="27"/>
        </w:numPr>
        <w:spacing w:before="120"/>
        <w:jc w:val="both"/>
      </w:pPr>
      <w:r w:rsidRPr="00743CAB">
        <w:t>The experimental work is performed and analysed by the investigating scientist who should then complete the ‘experimental results’ and ‘interpretation’ sections 3.n.2.</w:t>
      </w:r>
    </w:p>
    <w:p w:rsidR="00D775D5" w:rsidRPr="00743CAB" w:rsidRDefault="00D775D5" w:rsidP="00D775D5">
      <w:pPr>
        <w:pStyle w:val="BodyText10"/>
        <w:numPr>
          <w:ilvl w:val="0"/>
          <w:numId w:val="27"/>
        </w:numPr>
        <w:spacing w:before="120"/>
        <w:jc w:val="both"/>
      </w:pPr>
      <w:r w:rsidRPr="00743CAB">
        <w:t>The ‘outcome and limitations’ should be agreed between the investigating and senior scientists by signing and dating in the boxes provided.</w:t>
      </w:r>
    </w:p>
    <w:p w:rsidR="00D775D5" w:rsidRPr="00743CAB" w:rsidRDefault="00D775D5" w:rsidP="00D775D5">
      <w:pPr>
        <w:pStyle w:val="BodyText10"/>
        <w:numPr>
          <w:ilvl w:val="0"/>
          <w:numId w:val="27"/>
        </w:numPr>
        <w:spacing w:before="120"/>
        <w:jc w:val="both"/>
      </w:pPr>
      <w:r w:rsidRPr="00743CAB">
        <w:t>Points 3 to 6 should be repeated for each parameter to be tested.</w:t>
      </w:r>
    </w:p>
    <w:p w:rsidR="00D775D5" w:rsidRPr="00743CAB" w:rsidRDefault="00D775D5" w:rsidP="00D775D5">
      <w:pPr>
        <w:pStyle w:val="BodyText10"/>
        <w:numPr>
          <w:ilvl w:val="0"/>
          <w:numId w:val="27"/>
        </w:numPr>
        <w:spacing w:before="120"/>
        <w:jc w:val="both"/>
      </w:pPr>
      <w:r w:rsidRPr="00743CAB">
        <w:t xml:space="preserve">If there is any </w:t>
      </w:r>
      <w:r w:rsidR="002C3890" w:rsidRPr="00743CAB">
        <w:t>non-compliance</w:t>
      </w:r>
      <w:r w:rsidRPr="00743CAB">
        <w:t xml:space="preserve"> between the experimental results and the required performance specification detailed in section 1.2 the parameter in question should to be re-examined to determine if the methodology can be changed or new limitations introduced to rectify the non-compliance.  Any further work should be recorded in a new section </w:t>
      </w:r>
      <w:proofErr w:type="gramStart"/>
      <w:r w:rsidRPr="00743CAB">
        <w:t>3 work</w:t>
      </w:r>
      <w:proofErr w:type="gramEnd"/>
      <w:r w:rsidRPr="00743CAB">
        <w:t xml:space="preserve"> plan. Alternatively the implementation can be abandoned.</w:t>
      </w:r>
    </w:p>
    <w:p w:rsidR="00D775D5" w:rsidRPr="00743CAB" w:rsidRDefault="00D775D5" w:rsidP="00D775D5">
      <w:pPr>
        <w:pStyle w:val="BodyText10"/>
        <w:numPr>
          <w:ilvl w:val="0"/>
          <w:numId w:val="27"/>
        </w:numPr>
        <w:spacing w:before="120"/>
        <w:jc w:val="both"/>
      </w:pPr>
      <w:r w:rsidRPr="00743CAB">
        <w:t>Once all the parameters have been satisfactorily investigated the investigating and senior scientist can agree and sign off the final conclusions in section 4.</w:t>
      </w:r>
    </w:p>
    <w:p w:rsidR="00D775D5" w:rsidRPr="00743CAB" w:rsidRDefault="00D775D5" w:rsidP="005434BA">
      <w:pPr>
        <w:pStyle w:val="BodyText10"/>
        <w:numPr>
          <w:ilvl w:val="0"/>
          <w:numId w:val="27"/>
        </w:numPr>
        <w:spacing w:before="120" w:after="0"/>
        <w:jc w:val="both"/>
      </w:pPr>
      <w:r w:rsidRPr="00743CAB">
        <w:t>Assuming the validation / verification has been completed satisfactorily an implementation plan can be drawn up. Appendix B provides a basis for an administrative checklist for the implementation</w:t>
      </w:r>
      <w:r w:rsidR="00F407B3" w:rsidRPr="00743CAB">
        <w:t>.</w:t>
      </w:r>
    </w:p>
    <w:p w:rsidR="00FD3C0A" w:rsidRPr="00743CAB" w:rsidRDefault="00FD3C0A" w:rsidP="00FD3C0A">
      <w:pPr>
        <w:pStyle w:val="Heading2"/>
      </w:pPr>
      <w:bookmarkStart w:id="7" w:name="_Toc44066477"/>
      <w:r w:rsidRPr="00743CAB">
        <w:t>Methods for recording and evaluating results</w:t>
      </w:r>
      <w:bookmarkEnd w:id="7"/>
    </w:p>
    <w:p w:rsidR="00FD3C0A" w:rsidRPr="00743CAB" w:rsidRDefault="00FD3C0A" w:rsidP="00F407B3">
      <w:pPr>
        <w:pStyle w:val="BodyText10"/>
        <w:numPr>
          <w:ilvl w:val="0"/>
          <w:numId w:val="33"/>
        </w:numPr>
        <w:spacing w:before="120" w:after="0"/>
        <w:jc w:val="both"/>
      </w:pPr>
      <w:r w:rsidRPr="00743CAB">
        <w:t>Name all files (e.g. MS Excel workbooks) with sufficient descriptive detail to allow raw data to be indexed and referenced reliably.</w:t>
      </w:r>
    </w:p>
    <w:p w:rsidR="00C927CD" w:rsidRPr="00743CAB" w:rsidRDefault="00C927CD" w:rsidP="00F407B3">
      <w:pPr>
        <w:pStyle w:val="BodyText10"/>
        <w:numPr>
          <w:ilvl w:val="0"/>
          <w:numId w:val="33"/>
        </w:numPr>
        <w:spacing w:before="120" w:after="0"/>
        <w:jc w:val="both"/>
      </w:pPr>
      <w:r w:rsidRPr="00743CAB">
        <w:t>Make sure there is plenty of space to record all testing results</w:t>
      </w:r>
    </w:p>
    <w:p w:rsidR="00C927CD" w:rsidRPr="00743CAB" w:rsidRDefault="00C927CD" w:rsidP="00F407B3">
      <w:pPr>
        <w:pStyle w:val="BodyText10"/>
        <w:numPr>
          <w:ilvl w:val="0"/>
          <w:numId w:val="33"/>
        </w:numPr>
        <w:spacing w:before="120" w:after="0"/>
        <w:jc w:val="both"/>
      </w:pPr>
      <w:r w:rsidRPr="00743CAB">
        <w:t>Print all pages up to the “Protocol Authorised By” section as soon as the protocol is finished and get it signed immediately</w:t>
      </w:r>
    </w:p>
    <w:p w:rsidR="00C927CD" w:rsidRPr="00743CAB" w:rsidRDefault="00C927CD" w:rsidP="00F407B3">
      <w:pPr>
        <w:pStyle w:val="BodyText10"/>
        <w:numPr>
          <w:ilvl w:val="0"/>
          <w:numId w:val="33"/>
        </w:numPr>
        <w:spacing w:before="120" w:after="0"/>
        <w:jc w:val="both"/>
      </w:pPr>
      <w:r w:rsidRPr="00743CAB">
        <w:t>Add text to the results sections and print out as soon as these are complete, adding these pages to the signed protocol.</w:t>
      </w:r>
    </w:p>
    <w:p w:rsidR="00757237" w:rsidRPr="00743CAB" w:rsidRDefault="00F407B3" w:rsidP="005434BA">
      <w:pPr>
        <w:pStyle w:val="BodyText10"/>
        <w:numPr>
          <w:ilvl w:val="0"/>
          <w:numId w:val="33"/>
        </w:numPr>
        <w:spacing w:before="120" w:after="0"/>
        <w:jc w:val="both"/>
      </w:pPr>
      <w:r w:rsidRPr="00743CAB">
        <w:t xml:space="preserve">Staple any supplementary </w:t>
      </w:r>
      <w:r w:rsidR="00757237" w:rsidRPr="00743CAB">
        <w:t>pages together to ensure they are not separated</w:t>
      </w:r>
      <w:r w:rsidRPr="00743CAB">
        <w:t xml:space="preserve"> or, if there are too many pages to staple, ensure </w:t>
      </w:r>
      <w:r w:rsidR="00757237" w:rsidRPr="00743CAB">
        <w:t>any supplementary pages (</w:t>
      </w:r>
      <w:r w:rsidRPr="00743CAB">
        <w:t>e.g. Excel spreadsheets containing raw data</w:t>
      </w:r>
      <w:r w:rsidR="00757237" w:rsidRPr="00743CAB">
        <w:t xml:space="preserve">) </w:t>
      </w:r>
      <w:r w:rsidRPr="00743CAB">
        <w:t xml:space="preserve">are indexed </w:t>
      </w:r>
      <w:r w:rsidR="00757237" w:rsidRPr="00743CAB">
        <w:t>as numbered Appendices, ensuring each page is numbered</w:t>
      </w:r>
    </w:p>
    <w:p w:rsidR="00757237" w:rsidRPr="00743CAB" w:rsidRDefault="00757237" w:rsidP="00F407B3">
      <w:pPr>
        <w:pStyle w:val="BodyText10"/>
        <w:numPr>
          <w:ilvl w:val="0"/>
          <w:numId w:val="33"/>
        </w:numPr>
        <w:spacing w:before="120" w:after="0"/>
        <w:jc w:val="both"/>
      </w:pPr>
      <w:r w:rsidRPr="00743CAB">
        <w:t>File the completed record in a proper records folder.</w:t>
      </w:r>
    </w:p>
    <w:p w:rsidR="007A251B" w:rsidRPr="00743CAB" w:rsidRDefault="007A251B" w:rsidP="00F407B3">
      <w:pPr>
        <w:pStyle w:val="BodyText10"/>
        <w:numPr>
          <w:ilvl w:val="0"/>
          <w:numId w:val="33"/>
        </w:numPr>
        <w:spacing w:before="120" w:after="0"/>
        <w:jc w:val="both"/>
      </w:pPr>
      <w:r w:rsidRPr="00743CAB">
        <w:t>Overwrite the example text with information specific to the process, procedure, equipment or facilities being qualified</w:t>
      </w:r>
    </w:p>
    <w:p w:rsidR="001014BA" w:rsidRPr="00743CAB" w:rsidRDefault="001014BA" w:rsidP="00F407B3">
      <w:pPr>
        <w:pStyle w:val="BodyText10"/>
        <w:numPr>
          <w:ilvl w:val="0"/>
          <w:numId w:val="33"/>
        </w:numPr>
        <w:spacing w:before="120" w:after="0"/>
        <w:jc w:val="both"/>
      </w:pPr>
      <w:r w:rsidRPr="00743CAB">
        <w:t>Don’t forget to delete non-applicable references or content but do not delete non-applicable sections (enter “Not Applicable” and state WHY briefly)</w:t>
      </w:r>
    </w:p>
    <w:p w:rsidR="00FD3C0A" w:rsidRPr="00743CAB" w:rsidRDefault="00FD3C0A" w:rsidP="00FD3C0A">
      <w:pPr>
        <w:pStyle w:val="BodyText1"/>
        <w:ind w:left="0"/>
        <w:jc w:val="both"/>
        <w:rPr>
          <w:b/>
        </w:rPr>
      </w:pPr>
      <w:r w:rsidRPr="00743CAB">
        <w:rPr>
          <w:b/>
        </w:rPr>
        <w:t>This Protocol must be completed, printed &amp; signed BEFORE any validation testing begins (i.e. BEFORE any results are added to later pages.</w:t>
      </w:r>
    </w:p>
    <w:p w:rsidR="00FD3C0A" w:rsidRPr="00743CAB" w:rsidRDefault="00FD3C0A" w:rsidP="00FD3C0A">
      <w:pPr>
        <w:pStyle w:val="BodyText1"/>
        <w:ind w:left="0"/>
        <w:jc w:val="both"/>
        <w:rPr>
          <w:b/>
        </w:rPr>
      </w:pPr>
      <w:proofErr w:type="gramStart"/>
      <w:r w:rsidRPr="00743CAB">
        <w:rPr>
          <w:b/>
        </w:rPr>
        <w:t>A copy may be taken by personnel performing validation</w:t>
      </w:r>
      <w:proofErr w:type="gramEnd"/>
      <w:r w:rsidRPr="00743CAB">
        <w:rPr>
          <w:b/>
        </w:rPr>
        <w:t>, but the original must be retained by the Quality Manager and filed with all other validation documents.</w:t>
      </w:r>
    </w:p>
    <w:p w:rsidR="007D5E80" w:rsidRPr="00743CAB" w:rsidRDefault="007D5E80" w:rsidP="007D5E80"/>
    <w:p w:rsidR="00F407B3" w:rsidRPr="00743CAB" w:rsidRDefault="00F407B3" w:rsidP="007D5E80">
      <w:pPr>
        <w:sectPr w:rsidR="00F407B3" w:rsidRPr="00743CAB">
          <w:headerReference w:type="default" r:id="rId8"/>
          <w:footerReference w:type="default" r:id="rId9"/>
          <w:pgSz w:w="11906" w:h="16838"/>
          <w:pgMar w:top="1097" w:right="1134" w:bottom="851" w:left="709" w:header="360" w:footer="384" w:gutter="0"/>
          <w:cols w:space="708"/>
          <w:docGrid w:linePitch="360"/>
        </w:sectPr>
      </w:pPr>
    </w:p>
    <w:p w:rsidR="00F407B3" w:rsidRPr="00743CAB" w:rsidRDefault="00F407B3" w:rsidP="007D5E80">
      <w:pPr>
        <w:pStyle w:val="Heading2"/>
      </w:pPr>
      <w:bookmarkStart w:id="8" w:name="_Toc44066478"/>
      <w:r w:rsidRPr="00743CAB">
        <w:t xml:space="preserve">Table 1: </w:t>
      </w:r>
      <w:r w:rsidR="007D5E80" w:rsidRPr="00743CAB">
        <w:t>Parameters to be determined for different t</w:t>
      </w:r>
      <w:r w:rsidRPr="00743CAB">
        <w:t>ypes of test.</w:t>
      </w:r>
      <w:bookmarkEnd w:id="8"/>
    </w:p>
    <w:tbl>
      <w:tblPr>
        <w:tblW w:w="14911" w:type="dxa"/>
        <w:tblInd w:w="86" w:type="dxa"/>
        <w:tblLayout w:type="fixed"/>
        <w:tblLook w:val="04A0"/>
      </w:tblPr>
      <w:tblGrid>
        <w:gridCol w:w="527"/>
        <w:gridCol w:w="3210"/>
        <w:gridCol w:w="3420"/>
        <w:gridCol w:w="1100"/>
        <w:gridCol w:w="1101"/>
        <w:gridCol w:w="1101"/>
        <w:gridCol w:w="1101"/>
        <w:gridCol w:w="1101"/>
        <w:gridCol w:w="1101"/>
        <w:gridCol w:w="1149"/>
      </w:tblGrid>
      <w:tr w:rsidR="00F407B3" w:rsidRPr="00743CAB">
        <w:trPr>
          <w:trHeight w:val="557"/>
        </w:trPr>
        <w:tc>
          <w:tcPr>
            <w:tcW w:w="527" w:type="dxa"/>
            <w:tcBorders>
              <w:top w:val="single" w:sz="4" w:space="0" w:color="auto"/>
              <w:left w:val="single" w:sz="4" w:space="0" w:color="auto"/>
              <w:bottom w:val="single" w:sz="4" w:space="0" w:color="auto"/>
              <w:right w:val="single" w:sz="4" w:space="0" w:color="auto"/>
            </w:tcBorders>
            <w:shd w:val="clear" w:color="000000" w:fill="BFBFBF"/>
            <w:vAlign w:val="center"/>
          </w:tcPr>
          <w:p w:rsidR="00F407B3" w:rsidRPr="00743CAB" w:rsidRDefault="00F407B3" w:rsidP="005434BA">
            <w:pPr>
              <w:rPr>
                <w:rFonts w:cs="Arial"/>
                <w:b/>
                <w:bCs/>
                <w:sz w:val="16"/>
                <w:szCs w:val="16"/>
              </w:rPr>
            </w:pPr>
          </w:p>
        </w:tc>
        <w:tc>
          <w:tcPr>
            <w:tcW w:w="3210"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r w:rsidRPr="00743CAB">
              <w:rPr>
                <w:rFonts w:cs="Arial"/>
                <w:b/>
                <w:bCs/>
                <w:sz w:val="16"/>
                <w:szCs w:val="16"/>
              </w:rPr>
              <w:t>Description</w:t>
            </w:r>
          </w:p>
        </w:tc>
        <w:tc>
          <w:tcPr>
            <w:tcW w:w="3420"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r w:rsidRPr="00743CAB">
              <w:rPr>
                <w:rFonts w:cs="Arial"/>
                <w:b/>
                <w:bCs/>
                <w:sz w:val="16"/>
                <w:szCs w:val="16"/>
              </w:rPr>
              <w:t>Examples</w:t>
            </w:r>
          </w:p>
        </w:tc>
        <w:tc>
          <w:tcPr>
            <w:tcW w:w="1100"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proofErr w:type="spellStart"/>
            <w:r w:rsidRPr="00743CAB">
              <w:rPr>
                <w:rFonts w:cs="Arial"/>
                <w:b/>
                <w:bCs/>
                <w:sz w:val="16"/>
                <w:szCs w:val="16"/>
              </w:rPr>
              <w:t>Sensitivity</w:t>
            </w:r>
            <w:r w:rsidRPr="00743CAB">
              <w:rPr>
                <w:rFonts w:cs="Arial"/>
                <w:b/>
                <w:bCs/>
                <w:sz w:val="16"/>
                <w:szCs w:val="16"/>
                <w:vertAlign w:val="superscript"/>
              </w:rPr>
              <w:t>a</w:t>
            </w:r>
            <w:proofErr w:type="spellEnd"/>
          </w:p>
        </w:tc>
        <w:tc>
          <w:tcPr>
            <w:tcW w:w="1101"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proofErr w:type="spellStart"/>
            <w:r w:rsidRPr="00743CAB">
              <w:rPr>
                <w:rFonts w:cs="Arial"/>
                <w:b/>
                <w:bCs/>
                <w:sz w:val="16"/>
                <w:szCs w:val="16"/>
              </w:rPr>
              <w:t>Specificity</w:t>
            </w:r>
            <w:r w:rsidRPr="00743CAB">
              <w:rPr>
                <w:rFonts w:cs="Arial"/>
                <w:b/>
                <w:bCs/>
                <w:sz w:val="16"/>
                <w:szCs w:val="16"/>
                <w:vertAlign w:val="superscript"/>
              </w:rPr>
              <w:t>b</w:t>
            </w:r>
            <w:proofErr w:type="spellEnd"/>
          </w:p>
        </w:tc>
        <w:tc>
          <w:tcPr>
            <w:tcW w:w="1101"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proofErr w:type="spellStart"/>
            <w:r w:rsidRPr="00743CAB">
              <w:rPr>
                <w:rFonts w:cs="Arial"/>
                <w:b/>
                <w:bCs/>
                <w:sz w:val="16"/>
                <w:szCs w:val="16"/>
              </w:rPr>
              <w:t>Accuracy</w:t>
            </w:r>
            <w:r w:rsidRPr="00743CAB">
              <w:rPr>
                <w:rFonts w:cs="Arial"/>
                <w:b/>
                <w:bCs/>
                <w:sz w:val="16"/>
                <w:szCs w:val="16"/>
                <w:vertAlign w:val="superscript"/>
              </w:rPr>
              <w:t>c</w:t>
            </w:r>
            <w:proofErr w:type="spellEnd"/>
          </w:p>
        </w:tc>
        <w:tc>
          <w:tcPr>
            <w:tcW w:w="1101" w:type="dxa"/>
            <w:tcBorders>
              <w:top w:val="single" w:sz="4" w:space="0" w:color="auto"/>
              <w:left w:val="single" w:sz="4" w:space="0" w:color="auto"/>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r w:rsidRPr="00743CAB">
              <w:rPr>
                <w:rFonts w:cs="Arial"/>
                <w:b/>
                <w:bCs/>
                <w:sz w:val="16"/>
                <w:szCs w:val="16"/>
              </w:rPr>
              <w:t>Trueness</w:t>
            </w:r>
          </w:p>
        </w:tc>
        <w:tc>
          <w:tcPr>
            <w:tcW w:w="1101" w:type="dxa"/>
            <w:tcBorders>
              <w:top w:val="single" w:sz="4" w:space="0" w:color="auto"/>
              <w:left w:val="nil"/>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proofErr w:type="spellStart"/>
            <w:r w:rsidRPr="00743CAB">
              <w:rPr>
                <w:rFonts w:cs="Arial"/>
                <w:b/>
                <w:bCs/>
                <w:sz w:val="16"/>
                <w:szCs w:val="16"/>
              </w:rPr>
              <w:t>Precision</w:t>
            </w:r>
            <w:r w:rsidRPr="00743CAB">
              <w:rPr>
                <w:rFonts w:cs="Arial"/>
                <w:b/>
                <w:bCs/>
                <w:sz w:val="16"/>
                <w:szCs w:val="16"/>
                <w:vertAlign w:val="superscript"/>
              </w:rPr>
              <w:t>d</w:t>
            </w:r>
            <w:proofErr w:type="spellEnd"/>
          </w:p>
        </w:tc>
        <w:tc>
          <w:tcPr>
            <w:tcW w:w="1101" w:type="dxa"/>
            <w:tcBorders>
              <w:top w:val="single" w:sz="4" w:space="0" w:color="auto"/>
              <w:left w:val="nil"/>
              <w:bottom w:val="single" w:sz="4" w:space="0" w:color="auto"/>
              <w:right w:val="nil"/>
            </w:tcBorders>
            <w:shd w:val="clear" w:color="000000" w:fill="BFBFBF"/>
            <w:vAlign w:val="center"/>
          </w:tcPr>
          <w:p w:rsidR="00F407B3" w:rsidRPr="00743CAB" w:rsidRDefault="00F407B3" w:rsidP="005434BA">
            <w:pPr>
              <w:jc w:val="center"/>
              <w:rPr>
                <w:rFonts w:cs="Arial"/>
                <w:b/>
                <w:bCs/>
                <w:sz w:val="16"/>
                <w:szCs w:val="16"/>
              </w:rPr>
            </w:pPr>
            <w:r w:rsidRPr="00743CAB">
              <w:rPr>
                <w:rFonts w:cs="Arial"/>
                <w:b/>
                <w:bCs/>
                <w:sz w:val="16"/>
                <w:szCs w:val="16"/>
              </w:rPr>
              <w:t>Limits of detection</w:t>
            </w:r>
          </w:p>
        </w:tc>
        <w:tc>
          <w:tcPr>
            <w:tcW w:w="1149" w:type="dxa"/>
            <w:tcBorders>
              <w:top w:val="single" w:sz="4" w:space="0" w:color="auto"/>
              <w:left w:val="single" w:sz="4" w:space="0" w:color="auto"/>
              <w:bottom w:val="single" w:sz="4" w:space="0" w:color="auto"/>
              <w:right w:val="single" w:sz="4" w:space="0" w:color="auto"/>
            </w:tcBorders>
            <w:shd w:val="clear" w:color="000000" w:fill="BFBFBF"/>
            <w:vAlign w:val="center"/>
          </w:tcPr>
          <w:p w:rsidR="00F407B3" w:rsidRPr="00743CAB" w:rsidRDefault="00F407B3" w:rsidP="005434BA">
            <w:pPr>
              <w:jc w:val="center"/>
              <w:rPr>
                <w:rFonts w:cs="Arial"/>
                <w:b/>
                <w:bCs/>
                <w:sz w:val="16"/>
                <w:szCs w:val="16"/>
              </w:rPr>
            </w:pPr>
            <w:proofErr w:type="spellStart"/>
            <w:r w:rsidRPr="00743CAB">
              <w:rPr>
                <w:rFonts w:cs="Arial"/>
                <w:b/>
                <w:bCs/>
                <w:sz w:val="16"/>
                <w:szCs w:val="16"/>
              </w:rPr>
              <w:t>Probability</w:t>
            </w:r>
            <w:r w:rsidRPr="00743CAB">
              <w:rPr>
                <w:rFonts w:cs="Arial"/>
                <w:b/>
                <w:bCs/>
                <w:sz w:val="16"/>
                <w:szCs w:val="16"/>
                <w:vertAlign w:val="superscript"/>
              </w:rPr>
              <w:t>e</w:t>
            </w:r>
            <w:proofErr w:type="spellEnd"/>
          </w:p>
        </w:tc>
      </w:tr>
      <w:tr w:rsidR="00F407B3" w:rsidRPr="00743CAB">
        <w:trPr>
          <w:trHeight w:val="1077"/>
        </w:trPr>
        <w:tc>
          <w:tcPr>
            <w:tcW w:w="527" w:type="dxa"/>
            <w:tcBorders>
              <w:top w:val="nil"/>
              <w:left w:val="single" w:sz="4" w:space="0" w:color="auto"/>
              <w:bottom w:val="single" w:sz="4" w:space="0" w:color="auto"/>
              <w:right w:val="single" w:sz="4" w:space="0" w:color="auto"/>
            </w:tcBorders>
            <w:shd w:val="clear" w:color="auto" w:fill="auto"/>
            <w:vAlign w:val="center"/>
          </w:tcPr>
          <w:p w:rsidR="00F407B3" w:rsidRPr="00743CAB" w:rsidRDefault="00F407B3" w:rsidP="005434BA">
            <w:pPr>
              <w:jc w:val="center"/>
              <w:rPr>
                <w:rFonts w:cs="Arial"/>
                <w:b/>
                <w:bCs/>
                <w:sz w:val="32"/>
                <w:szCs w:val="32"/>
              </w:rPr>
            </w:pPr>
            <w:r w:rsidRPr="00743CAB">
              <w:rPr>
                <w:rFonts w:cs="Arial"/>
                <w:b/>
                <w:bCs/>
                <w:sz w:val="32"/>
                <w:szCs w:val="32"/>
              </w:rPr>
              <w:t>A</w:t>
            </w:r>
          </w:p>
        </w:tc>
        <w:tc>
          <w:tcPr>
            <w:tcW w:w="321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Q</w:t>
            </w:r>
            <w:r w:rsidRPr="00743CAB">
              <w:rPr>
                <w:rFonts w:cs="Arial"/>
                <w:b/>
                <w:sz w:val="18"/>
                <w:szCs w:val="18"/>
              </w:rPr>
              <w:t>uantitative</w:t>
            </w:r>
            <w:r w:rsidRPr="00743CAB">
              <w:rPr>
                <w:rFonts w:cs="Arial"/>
                <w:sz w:val="18"/>
                <w:szCs w:val="18"/>
              </w:rPr>
              <w:t xml:space="preserve"> tests. </w:t>
            </w:r>
          </w:p>
          <w:p w:rsidR="00F407B3" w:rsidRPr="00743CAB" w:rsidRDefault="00F407B3" w:rsidP="005434BA">
            <w:pPr>
              <w:rPr>
                <w:rFonts w:cs="Arial"/>
                <w:sz w:val="18"/>
                <w:szCs w:val="18"/>
              </w:rPr>
            </w:pPr>
            <w:r w:rsidRPr="00743CAB">
              <w:rPr>
                <w:rFonts w:cs="Arial"/>
                <w:sz w:val="18"/>
                <w:szCs w:val="18"/>
              </w:rPr>
              <w:t>The result can have any value between two limits (including decimals).</w:t>
            </w:r>
          </w:p>
        </w:tc>
        <w:tc>
          <w:tcPr>
            <w:tcW w:w="342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 xml:space="preserve">Determination of </w:t>
            </w:r>
            <w:proofErr w:type="spellStart"/>
            <w:r w:rsidRPr="00743CAB">
              <w:rPr>
                <w:rFonts w:cs="Arial"/>
                <w:sz w:val="18"/>
                <w:szCs w:val="18"/>
              </w:rPr>
              <w:t>methylation</w:t>
            </w:r>
            <w:proofErr w:type="spellEnd"/>
            <w:r w:rsidRPr="00743CAB">
              <w:rPr>
                <w:rFonts w:cs="Arial"/>
                <w:sz w:val="18"/>
                <w:szCs w:val="18"/>
              </w:rPr>
              <w:t xml:space="preserve"> load (%); characterization of a mosaic mutation; </w:t>
            </w:r>
            <w:proofErr w:type="spellStart"/>
            <w:r w:rsidRPr="00743CAB">
              <w:rPr>
                <w:rFonts w:cs="Arial"/>
                <w:sz w:val="18"/>
                <w:szCs w:val="18"/>
              </w:rPr>
              <w:t>heteroplasmy</w:t>
            </w:r>
            <w:proofErr w:type="spellEnd"/>
            <w:r w:rsidRPr="00743CAB">
              <w:rPr>
                <w:rFonts w:cs="Arial"/>
                <w:sz w:val="18"/>
                <w:szCs w:val="18"/>
              </w:rPr>
              <w:t xml:space="preserve"> of mitochondrial variants. </w:t>
            </w:r>
          </w:p>
        </w:tc>
        <w:tc>
          <w:tcPr>
            <w:tcW w:w="110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p>
        </w:tc>
        <w:tc>
          <w:tcPr>
            <w:tcW w:w="1101"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single" w:sz="4" w:space="0" w:color="auto"/>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nil"/>
              <w:left w:val="single" w:sz="4" w:space="0" w:color="auto"/>
              <w:bottom w:val="single" w:sz="4" w:space="0" w:color="auto"/>
              <w:right w:val="single" w:sz="4" w:space="0" w:color="auto"/>
            </w:tcBorders>
            <w:shd w:val="clear" w:color="000000" w:fill="8064A2"/>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8064A2"/>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8064A2"/>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49"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r>
      <w:tr w:rsidR="00F407B3" w:rsidRPr="00743CAB">
        <w:trPr>
          <w:trHeight w:val="1077"/>
        </w:trPr>
        <w:tc>
          <w:tcPr>
            <w:tcW w:w="527" w:type="dxa"/>
            <w:tcBorders>
              <w:top w:val="nil"/>
              <w:left w:val="single" w:sz="4" w:space="0" w:color="auto"/>
              <w:bottom w:val="single" w:sz="4" w:space="0" w:color="auto"/>
              <w:right w:val="single" w:sz="4" w:space="0" w:color="auto"/>
            </w:tcBorders>
            <w:shd w:val="clear" w:color="auto" w:fill="auto"/>
            <w:vAlign w:val="center"/>
          </w:tcPr>
          <w:p w:rsidR="00F407B3" w:rsidRPr="00743CAB" w:rsidRDefault="00F407B3" w:rsidP="005434BA">
            <w:pPr>
              <w:jc w:val="center"/>
              <w:rPr>
                <w:rFonts w:cs="Arial"/>
                <w:b/>
                <w:bCs/>
                <w:sz w:val="32"/>
                <w:szCs w:val="32"/>
              </w:rPr>
            </w:pPr>
            <w:r w:rsidRPr="00743CAB">
              <w:rPr>
                <w:rFonts w:cs="Arial"/>
                <w:b/>
                <w:bCs/>
                <w:sz w:val="32"/>
                <w:szCs w:val="32"/>
              </w:rPr>
              <w:t>B</w:t>
            </w:r>
          </w:p>
        </w:tc>
        <w:tc>
          <w:tcPr>
            <w:tcW w:w="321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b/>
                <w:sz w:val="18"/>
                <w:szCs w:val="18"/>
              </w:rPr>
              <w:t xml:space="preserve">Categorical </w:t>
            </w:r>
            <w:r w:rsidRPr="00743CAB">
              <w:rPr>
                <w:rFonts w:cs="Arial"/>
                <w:sz w:val="18"/>
                <w:szCs w:val="18"/>
              </w:rPr>
              <w:t xml:space="preserve">tests where the quantitative signal is placed into an ordinal series to give the final result. </w:t>
            </w:r>
          </w:p>
        </w:tc>
        <w:tc>
          <w:tcPr>
            <w:tcW w:w="342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Sizing a PCR product</w:t>
            </w:r>
            <w:proofErr w:type="gramStart"/>
            <w:r w:rsidRPr="00743CAB">
              <w:rPr>
                <w:rFonts w:cs="Arial"/>
                <w:sz w:val="18"/>
                <w:szCs w:val="18"/>
              </w:rPr>
              <w:t>;</w:t>
            </w:r>
            <w:proofErr w:type="gramEnd"/>
            <w:r w:rsidRPr="00743CAB">
              <w:rPr>
                <w:rFonts w:cs="Arial"/>
                <w:sz w:val="18"/>
                <w:szCs w:val="18"/>
              </w:rPr>
              <w:t xml:space="preserve"> determination of triplet repeat size (FRAXA, Huntington disease, etc.)</w:t>
            </w:r>
          </w:p>
        </w:tc>
        <w:tc>
          <w:tcPr>
            <w:tcW w:w="110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single" w:sz="4" w:space="0" w:color="auto"/>
              <w:left w:val="nil"/>
              <w:bottom w:val="single" w:sz="4" w:space="0" w:color="auto"/>
              <w:right w:val="single" w:sz="4" w:space="0" w:color="auto"/>
            </w:tcBorders>
            <w:shd w:val="clear" w:color="auto"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single" w:sz="4" w:space="0" w:color="auto"/>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49" w:type="dxa"/>
            <w:tcBorders>
              <w:top w:val="nil"/>
              <w:left w:val="nil"/>
              <w:bottom w:val="single" w:sz="4" w:space="0" w:color="auto"/>
              <w:right w:val="single" w:sz="4" w:space="0" w:color="auto"/>
            </w:tcBorders>
            <w:shd w:val="clear" w:color="000000" w:fill="4F81BD"/>
            <w:vAlign w:val="center"/>
          </w:tcPr>
          <w:p w:rsidR="00F407B3" w:rsidRPr="00743CAB" w:rsidRDefault="00F407B3" w:rsidP="005434BA">
            <w:pPr>
              <w:jc w:val="center"/>
              <w:rPr>
                <w:rFonts w:cs="Arial"/>
                <w:b/>
                <w:sz w:val="32"/>
                <w:szCs w:val="32"/>
              </w:rPr>
            </w:pPr>
            <w:r w:rsidRPr="00743CAB">
              <w:rPr>
                <w:rFonts w:cs="Arial"/>
                <w:b/>
                <w:sz w:val="32"/>
                <w:szCs w:val="32"/>
              </w:rPr>
              <w:t>+</w:t>
            </w:r>
          </w:p>
        </w:tc>
      </w:tr>
      <w:tr w:rsidR="00F407B3" w:rsidRPr="00743CAB">
        <w:trPr>
          <w:trHeight w:val="1077"/>
        </w:trPr>
        <w:tc>
          <w:tcPr>
            <w:tcW w:w="527" w:type="dxa"/>
            <w:tcBorders>
              <w:top w:val="nil"/>
              <w:left w:val="single" w:sz="4" w:space="0" w:color="auto"/>
              <w:bottom w:val="single" w:sz="4" w:space="0" w:color="auto"/>
              <w:right w:val="single" w:sz="4" w:space="0" w:color="auto"/>
            </w:tcBorders>
            <w:shd w:val="clear" w:color="auto" w:fill="auto"/>
            <w:vAlign w:val="center"/>
          </w:tcPr>
          <w:p w:rsidR="00F407B3" w:rsidRPr="00743CAB" w:rsidRDefault="00F407B3" w:rsidP="005434BA">
            <w:pPr>
              <w:jc w:val="center"/>
              <w:rPr>
                <w:rFonts w:cs="Arial"/>
                <w:b/>
                <w:bCs/>
                <w:sz w:val="32"/>
                <w:szCs w:val="32"/>
              </w:rPr>
            </w:pPr>
            <w:r w:rsidRPr="00743CAB">
              <w:rPr>
                <w:rFonts w:cs="Arial"/>
                <w:b/>
                <w:bCs/>
                <w:sz w:val="32"/>
                <w:szCs w:val="32"/>
              </w:rPr>
              <w:t>C</w:t>
            </w:r>
          </w:p>
        </w:tc>
        <w:tc>
          <w:tcPr>
            <w:tcW w:w="321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b/>
                <w:sz w:val="18"/>
                <w:szCs w:val="18"/>
              </w:rPr>
              <w:t xml:space="preserve">Categorical </w:t>
            </w:r>
            <w:r w:rsidRPr="00743CAB">
              <w:rPr>
                <w:rFonts w:cs="Arial"/>
                <w:sz w:val="18"/>
                <w:szCs w:val="18"/>
              </w:rPr>
              <w:t xml:space="preserve">tests where the quantitative signal is placed into one of a limited series of predefined categories to give the final result. </w:t>
            </w:r>
          </w:p>
        </w:tc>
        <w:tc>
          <w:tcPr>
            <w:tcW w:w="342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Determination of copy number using PCR or MLPA</w:t>
            </w:r>
            <w:proofErr w:type="gramStart"/>
            <w:r w:rsidRPr="00743CAB">
              <w:rPr>
                <w:rFonts w:cs="Arial"/>
                <w:sz w:val="18"/>
                <w:szCs w:val="18"/>
              </w:rPr>
              <w:t>.:</w:t>
            </w:r>
            <w:proofErr w:type="gramEnd"/>
            <w:r w:rsidRPr="00743CAB">
              <w:rPr>
                <w:rFonts w:cs="Arial"/>
                <w:sz w:val="18"/>
                <w:szCs w:val="18"/>
              </w:rPr>
              <w:t xml:space="preserve"> </w:t>
            </w:r>
            <w:proofErr w:type="spellStart"/>
            <w:r w:rsidRPr="00743CAB">
              <w:rPr>
                <w:rFonts w:cs="Arial"/>
                <w:sz w:val="18"/>
                <w:szCs w:val="18"/>
              </w:rPr>
              <w:t>exon</w:t>
            </w:r>
            <w:proofErr w:type="spellEnd"/>
            <w:r w:rsidRPr="00743CAB">
              <w:rPr>
                <w:rFonts w:cs="Arial"/>
                <w:sz w:val="18"/>
                <w:szCs w:val="18"/>
              </w:rPr>
              <w:t xml:space="preserve"> deletion / duplication in </w:t>
            </w:r>
            <w:r w:rsidRPr="00743CAB">
              <w:rPr>
                <w:rFonts w:cs="Arial"/>
                <w:i/>
                <w:sz w:val="18"/>
                <w:szCs w:val="18"/>
              </w:rPr>
              <w:t>BRCA1</w:t>
            </w:r>
            <w:r w:rsidRPr="00743CAB">
              <w:rPr>
                <w:rFonts w:cs="Arial"/>
                <w:sz w:val="18"/>
                <w:szCs w:val="18"/>
              </w:rPr>
              <w:t xml:space="preserve">;  </w:t>
            </w:r>
            <w:r w:rsidRPr="00743CAB">
              <w:rPr>
                <w:rFonts w:cs="Arial"/>
                <w:i/>
                <w:sz w:val="18"/>
                <w:szCs w:val="18"/>
              </w:rPr>
              <w:t>PMP22</w:t>
            </w:r>
            <w:r w:rsidRPr="00743CAB">
              <w:rPr>
                <w:rFonts w:cs="Arial"/>
                <w:sz w:val="18"/>
                <w:szCs w:val="18"/>
              </w:rPr>
              <w:t xml:space="preserve"> gene dosage in CMT and HNPP; </w:t>
            </w:r>
          </w:p>
        </w:tc>
        <w:tc>
          <w:tcPr>
            <w:tcW w:w="110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sz w:val="32"/>
                <w:szCs w:val="32"/>
              </w:rPr>
            </w:pPr>
            <w:r w:rsidRPr="00743CAB">
              <w:rPr>
                <w:rFonts w:cs="Arial"/>
                <w:sz w:val="32"/>
                <w:szCs w:val="32"/>
              </w:rPr>
              <w:t> </w:t>
            </w:r>
          </w:p>
        </w:tc>
        <w:tc>
          <w:tcPr>
            <w:tcW w:w="1101" w:type="dxa"/>
            <w:tcBorders>
              <w:top w:val="single" w:sz="4" w:space="0" w:color="auto"/>
              <w:left w:val="nil"/>
              <w:bottom w:val="single" w:sz="4" w:space="0" w:color="auto"/>
              <w:right w:val="single" w:sz="4" w:space="0" w:color="auto"/>
            </w:tcBorders>
            <w:shd w:val="clear" w:color="auto"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2202" w:type="dxa"/>
            <w:gridSpan w:val="2"/>
            <w:tcBorders>
              <w:top w:val="single" w:sz="4" w:space="0" w:color="auto"/>
              <w:left w:val="single" w:sz="4" w:space="0" w:color="auto"/>
              <w:bottom w:val="single" w:sz="4" w:space="0" w:color="auto"/>
              <w:right w:val="single" w:sz="4" w:space="0" w:color="000000"/>
            </w:tcBorders>
            <w:shd w:val="clear" w:color="000000" w:fill="FFFFFF"/>
            <w:vAlign w:val="center"/>
          </w:tcPr>
          <w:p w:rsidR="00F407B3" w:rsidRPr="00743CAB" w:rsidRDefault="00F407B3" w:rsidP="005434BA">
            <w:pPr>
              <w:jc w:val="center"/>
              <w:rPr>
                <w:rFonts w:cs="Arial"/>
                <w:sz w:val="16"/>
                <w:szCs w:val="16"/>
              </w:rPr>
            </w:pPr>
            <w:r w:rsidRPr="00743CAB">
              <w:rPr>
                <w:rFonts w:cs="Arial"/>
                <w:sz w:val="16"/>
                <w:szCs w:val="16"/>
              </w:rPr>
              <w:t>To establish correction factors and/or cut-offs</w:t>
            </w:r>
          </w:p>
        </w:tc>
        <w:tc>
          <w:tcPr>
            <w:tcW w:w="1101" w:type="dxa"/>
            <w:tcBorders>
              <w:top w:val="nil"/>
              <w:left w:val="nil"/>
              <w:bottom w:val="single" w:sz="4" w:space="0" w:color="auto"/>
              <w:right w:val="single" w:sz="4" w:space="0" w:color="auto"/>
            </w:tcBorders>
            <w:shd w:val="clear" w:color="000000" w:fill="FFFFFF"/>
            <w:vAlign w:val="center"/>
          </w:tcPr>
          <w:p w:rsidR="00F407B3" w:rsidRPr="00743CAB" w:rsidRDefault="00F407B3" w:rsidP="005434BA">
            <w:pPr>
              <w:jc w:val="center"/>
              <w:rPr>
                <w:rFonts w:cs="Arial"/>
                <w:sz w:val="20"/>
                <w:szCs w:val="20"/>
              </w:rPr>
            </w:pPr>
            <w:r w:rsidRPr="00743CAB">
              <w:rPr>
                <w:rFonts w:cs="Arial"/>
                <w:sz w:val="20"/>
                <w:szCs w:val="20"/>
              </w:rPr>
              <w:t> </w:t>
            </w:r>
          </w:p>
        </w:tc>
        <w:tc>
          <w:tcPr>
            <w:tcW w:w="1149" w:type="dxa"/>
            <w:tcBorders>
              <w:top w:val="nil"/>
              <w:left w:val="nil"/>
              <w:bottom w:val="single" w:sz="4" w:space="0" w:color="auto"/>
              <w:right w:val="single" w:sz="4" w:space="0" w:color="auto"/>
            </w:tcBorders>
            <w:shd w:val="clear" w:color="000000" w:fill="4F81BD"/>
            <w:vAlign w:val="center"/>
          </w:tcPr>
          <w:p w:rsidR="00F407B3" w:rsidRPr="00743CAB" w:rsidRDefault="00F407B3" w:rsidP="005434BA">
            <w:pPr>
              <w:jc w:val="center"/>
              <w:rPr>
                <w:rFonts w:cs="Arial"/>
                <w:b/>
                <w:sz w:val="32"/>
                <w:szCs w:val="32"/>
              </w:rPr>
            </w:pPr>
            <w:r w:rsidRPr="00743CAB">
              <w:rPr>
                <w:rFonts w:cs="Arial"/>
                <w:b/>
                <w:sz w:val="32"/>
                <w:szCs w:val="32"/>
              </w:rPr>
              <w:t>++</w:t>
            </w:r>
          </w:p>
        </w:tc>
      </w:tr>
      <w:tr w:rsidR="00F407B3" w:rsidRPr="00743CAB">
        <w:trPr>
          <w:trHeight w:val="1077"/>
        </w:trPr>
        <w:tc>
          <w:tcPr>
            <w:tcW w:w="527" w:type="dxa"/>
            <w:tcBorders>
              <w:top w:val="nil"/>
              <w:left w:val="single" w:sz="4" w:space="0" w:color="auto"/>
              <w:bottom w:val="single" w:sz="4" w:space="0" w:color="auto"/>
              <w:right w:val="single" w:sz="4" w:space="0" w:color="auto"/>
            </w:tcBorders>
            <w:shd w:val="clear" w:color="auto" w:fill="auto"/>
            <w:vAlign w:val="center"/>
          </w:tcPr>
          <w:p w:rsidR="00F407B3" w:rsidRPr="00743CAB" w:rsidRDefault="00F407B3" w:rsidP="005434BA">
            <w:pPr>
              <w:jc w:val="center"/>
              <w:rPr>
                <w:rFonts w:cs="Arial"/>
                <w:b/>
                <w:bCs/>
                <w:sz w:val="32"/>
                <w:szCs w:val="32"/>
              </w:rPr>
            </w:pPr>
            <w:r w:rsidRPr="00743CAB">
              <w:rPr>
                <w:rFonts w:cs="Arial"/>
                <w:b/>
                <w:bCs/>
                <w:sz w:val="32"/>
                <w:szCs w:val="32"/>
              </w:rPr>
              <w:t>D</w:t>
            </w:r>
          </w:p>
        </w:tc>
        <w:tc>
          <w:tcPr>
            <w:tcW w:w="321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b/>
                <w:sz w:val="18"/>
                <w:szCs w:val="18"/>
              </w:rPr>
              <w:t xml:space="preserve">Qualitative </w:t>
            </w:r>
            <w:r w:rsidRPr="00743CAB">
              <w:rPr>
                <w:rFonts w:cs="Arial"/>
                <w:sz w:val="18"/>
                <w:szCs w:val="18"/>
              </w:rPr>
              <w:t>tests where the true quantitative signal can have one of many possible values, but the required result can only have one of two possible values.</w:t>
            </w:r>
          </w:p>
        </w:tc>
        <w:tc>
          <w:tcPr>
            <w:tcW w:w="342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Mutation scanning for unknown mutations e.g. by sequencing or high resolution melt.</w:t>
            </w:r>
          </w:p>
        </w:tc>
        <w:tc>
          <w:tcPr>
            <w:tcW w:w="1100"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single" w:sz="4" w:space="0" w:color="auto"/>
              <w:left w:val="nil"/>
              <w:bottom w:val="single" w:sz="4" w:space="0" w:color="auto"/>
              <w:right w:val="single" w:sz="4" w:space="0" w:color="auto"/>
            </w:tcBorders>
            <w:shd w:val="clear" w:color="auto"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2202" w:type="dxa"/>
            <w:gridSpan w:val="2"/>
            <w:tcBorders>
              <w:top w:val="single" w:sz="4" w:space="0" w:color="auto"/>
              <w:left w:val="single" w:sz="4" w:space="0" w:color="auto"/>
              <w:bottom w:val="single" w:sz="4" w:space="0" w:color="auto"/>
              <w:right w:val="single" w:sz="4" w:space="0" w:color="000000"/>
            </w:tcBorders>
            <w:shd w:val="clear" w:color="000000" w:fill="FFFFFF"/>
            <w:vAlign w:val="center"/>
          </w:tcPr>
          <w:p w:rsidR="00F407B3" w:rsidRPr="00743CAB" w:rsidRDefault="00F407B3" w:rsidP="005434BA">
            <w:pPr>
              <w:jc w:val="center"/>
              <w:rPr>
                <w:rFonts w:cs="Arial"/>
                <w:sz w:val="16"/>
                <w:szCs w:val="16"/>
              </w:rPr>
            </w:pPr>
            <w:r w:rsidRPr="00743CAB">
              <w:rPr>
                <w:rFonts w:cs="Arial"/>
                <w:sz w:val="16"/>
                <w:szCs w:val="16"/>
              </w:rPr>
              <w:t>To establish correction factors and/or cut-offs</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roofErr w:type="gramStart"/>
            <w:r w:rsidRPr="00743CAB">
              <w:rPr>
                <w:rFonts w:cs="Arial"/>
                <w:vertAlign w:val="superscript"/>
              </w:rPr>
              <w:t>f</w:t>
            </w:r>
            <w:proofErr w:type="gramEnd"/>
          </w:p>
        </w:tc>
        <w:tc>
          <w:tcPr>
            <w:tcW w:w="1149"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jc w:val="center"/>
              <w:rPr>
                <w:rFonts w:cs="Arial"/>
                <w:b/>
                <w:sz w:val="32"/>
                <w:szCs w:val="32"/>
              </w:rPr>
            </w:pPr>
            <w:r w:rsidRPr="00743CAB">
              <w:rPr>
                <w:rFonts w:cs="Arial"/>
                <w:b/>
                <w:sz w:val="32"/>
                <w:szCs w:val="32"/>
              </w:rPr>
              <w:t> </w:t>
            </w:r>
          </w:p>
        </w:tc>
      </w:tr>
      <w:tr w:rsidR="00F407B3" w:rsidRPr="00743CAB">
        <w:trPr>
          <w:trHeight w:val="1077"/>
        </w:trPr>
        <w:tc>
          <w:tcPr>
            <w:tcW w:w="527" w:type="dxa"/>
            <w:tcBorders>
              <w:top w:val="nil"/>
              <w:left w:val="single" w:sz="4" w:space="0" w:color="auto"/>
              <w:bottom w:val="single" w:sz="4" w:space="0" w:color="auto"/>
              <w:right w:val="single" w:sz="4" w:space="0" w:color="auto"/>
            </w:tcBorders>
            <w:shd w:val="clear" w:color="auto" w:fill="auto"/>
            <w:vAlign w:val="center"/>
          </w:tcPr>
          <w:p w:rsidR="00F407B3" w:rsidRPr="00743CAB" w:rsidRDefault="00F407B3" w:rsidP="005434BA">
            <w:pPr>
              <w:jc w:val="center"/>
              <w:rPr>
                <w:rFonts w:cs="Arial"/>
                <w:b/>
                <w:bCs/>
                <w:sz w:val="32"/>
                <w:szCs w:val="32"/>
              </w:rPr>
            </w:pPr>
            <w:r w:rsidRPr="00743CAB">
              <w:rPr>
                <w:rFonts w:cs="Arial"/>
                <w:b/>
                <w:bCs/>
                <w:sz w:val="32"/>
                <w:szCs w:val="32"/>
              </w:rPr>
              <w:t>E</w:t>
            </w:r>
          </w:p>
        </w:tc>
        <w:tc>
          <w:tcPr>
            <w:tcW w:w="321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b/>
                <w:sz w:val="18"/>
                <w:szCs w:val="18"/>
              </w:rPr>
              <w:t xml:space="preserve">Qualitative [binary] </w:t>
            </w:r>
            <w:r w:rsidRPr="00743CAB">
              <w:rPr>
                <w:rFonts w:cs="Arial"/>
                <w:sz w:val="18"/>
                <w:szCs w:val="18"/>
              </w:rPr>
              <w:t>tests where the true quantitative signal can only have one of two possible values</w:t>
            </w:r>
          </w:p>
        </w:tc>
        <w:tc>
          <w:tcPr>
            <w:tcW w:w="3420" w:type="dxa"/>
            <w:tcBorders>
              <w:top w:val="nil"/>
              <w:left w:val="nil"/>
              <w:bottom w:val="single" w:sz="4" w:space="0" w:color="auto"/>
              <w:right w:val="single" w:sz="4" w:space="0" w:color="auto"/>
            </w:tcBorders>
            <w:shd w:val="clear" w:color="auto" w:fill="auto"/>
            <w:vAlign w:val="center"/>
          </w:tcPr>
          <w:p w:rsidR="00F407B3" w:rsidRPr="00743CAB" w:rsidRDefault="00F407B3" w:rsidP="005434BA">
            <w:pPr>
              <w:rPr>
                <w:rFonts w:cs="Arial"/>
                <w:sz w:val="18"/>
                <w:szCs w:val="18"/>
              </w:rPr>
            </w:pPr>
            <w:r w:rsidRPr="00743CAB">
              <w:rPr>
                <w:rFonts w:cs="Arial"/>
                <w:sz w:val="18"/>
                <w:szCs w:val="18"/>
              </w:rPr>
              <w:t xml:space="preserve">Genotyping for a specific mutation e.g. </w:t>
            </w:r>
            <w:r w:rsidRPr="00743CAB">
              <w:rPr>
                <w:rFonts w:cs="Arial"/>
                <w:i/>
                <w:sz w:val="18"/>
                <w:szCs w:val="18"/>
              </w:rPr>
              <w:t>CFTR</w:t>
            </w:r>
            <w:r w:rsidRPr="00743CAB">
              <w:rPr>
                <w:rFonts w:cs="Arial"/>
                <w:sz w:val="18"/>
                <w:szCs w:val="18"/>
              </w:rPr>
              <w:t xml:space="preserve"> Phe508del in cystic fibrosis or </w:t>
            </w:r>
            <w:r w:rsidRPr="00743CAB">
              <w:rPr>
                <w:rFonts w:cs="Arial"/>
                <w:i/>
                <w:sz w:val="18"/>
                <w:szCs w:val="18"/>
              </w:rPr>
              <w:t xml:space="preserve">HFE </w:t>
            </w:r>
            <w:r w:rsidRPr="00743CAB">
              <w:rPr>
                <w:rFonts w:cs="Arial"/>
                <w:sz w:val="18"/>
                <w:szCs w:val="18"/>
              </w:rPr>
              <w:t xml:space="preserve">Cys282Tyr in </w:t>
            </w:r>
            <w:proofErr w:type="spellStart"/>
            <w:r w:rsidRPr="00743CAB">
              <w:rPr>
                <w:rFonts w:cs="Arial"/>
                <w:sz w:val="18"/>
                <w:szCs w:val="18"/>
              </w:rPr>
              <w:t>hemochromatosis</w:t>
            </w:r>
            <w:proofErr w:type="spellEnd"/>
            <w:r w:rsidRPr="00743CAB">
              <w:rPr>
                <w:rFonts w:cs="Arial"/>
                <w:sz w:val="18"/>
                <w:szCs w:val="18"/>
              </w:rPr>
              <w:t xml:space="preserve">. </w:t>
            </w:r>
          </w:p>
        </w:tc>
        <w:tc>
          <w:tcPr>
            <w:tcW w:w="1100"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1101" w:type="dxa"/>
            <w:tcBorders>
              <w:top w:val="single" w:sz="4" w:space="0" w:color="auto"/>
              <w:left w:val="nil"/>
              <w:bottom w:val="single" w:sz="4" w:space="0" w:color="auto"/>
              <w:right w:val="single" w:sz="4" w:space="0" w:color="auto"/>
            </w:tcBorders>
            <w:shd w:val="clear" w:color="auto" w:fill="C0504D"/>
            <w:vAlign w:val="center"/>
          </w:tcPr>
          <w:p w:rsidR="00F407B3" w:rsidRPr="00743CAB" w:rsidRDefault="00F407B3" w:rsidP="005434BA">
            <w:pPr>
              <w:jc w:val="center"/>
              <w:rPr>
                <w:rFonts w:cs="Arial"/>
                <w:b/>
                <w:sz w:val="32"/>
                <w:szCs w:val="32"/>
              </w:rPr>
            </w:pPr>
            <w:r w:rsidRPr="00743CAB">
              <w:rPr>
                <w:rFonts w:cs="Arial"/>
                <w:b/>
                <w:sz w:val="32"/>
                <w:szCs w:val="32"/>
              </w:rPr>
              <w:t>+</w:t>
            </w:r>
          </w:p>
        </w:tc>
        <w:tc>
          <w:tcPr>
            <w:tcW w:w="2202" w:type="dxa"/>
            <w:gridSpan w:val="2"/>
            <w:tcBorders>
              <w:top w:val="single" w:sz="4" w:space="0" w:color="auto"/>
              <w:left w:val="single" w:sz="4" w:space="0" w:color="auto"/>
              <w:bottom w:val="single" w:sz="4" w:space="0" w:color="auto"/>
              <w:right w:val="single" w:sz="4" w:space="0" w:color="000000"/>
            </w:tcBorders>
            <w:shd w:val="clear" w:color="000000" w:fill="FFFFFF"/>
            <w:vAlign w:val="center"/>
          </w:tcPr>
          <w:p w:rsidR="00F407B3" w:rsidRPr="00743CAB" w:rsidRDefault="00F407B3" w:rsidP="005434BA">
            <w:pPr>
              <w:jc w:val="center"/>
              <w:rPr>
                <w:rFonts w:cs="Arial"/>
                <w:sz w:val="16"/>
                <w:szCs w:val="16"/>
              </w:rPr>
            </w:pPr>
            <w:r w:rsidRPr="00743CAB">
              <w:rPr>
                <w:rFonts w:cs="Arial"/>
                <w:sz w:val="16"/>
                <w:szCs w:val="16"/>
              </w:rPr>
              <w:t>To establish correction factors and/or cut-offs</w:t>
            </w:r>
          </w:p>
        </w:tc>
        <w:tc>
          <w:tcPr>
            <w:tcW w:w="1101" w:type="dxa"/>
            <w:tcBorders>
              <w:top w:val="nil"/>
              <w:left w:val="nil"/>
              <w:bottom w:val="single" w:sz="4" w:space="0" w:color="auto"/>
              <w:right w:val="single" w:sz="4" w:space="0" w:color="auto"/>
            </w:tcBorders>
            <w:shd w:val="clear" w:color="000000" w:fill="C0504D"/>
            <w:vAlign w:val="center"/>
          </w:tcPr>
          <w:p w:rsidR="00F407B3" w:rsidRPr="00743CAB" w:rsidRDefault="00F407B3" w:rsidP="005434BA">
            <w:pPr>
              <w:jc w:val="center"/>
              <w:rPr>
                <w:rFonts w:cs="Arial"/>
                <w:b/>
                <w:sz w:val="32"/>
                <w:szCs w:val="32"/>
              </w:rPr>
            </w:pPr>
            <w:r w:rsidRPr="00743CAB">
              <w:rPr>
                <w:rFonts w:cs="Arial"/>
                <w:b/>
                <w:sz w:val="32"/>
                <w:szCs w:val="32"/>
              </w:rPr>
              <w:t>++</w:t>
            </w:r>
            <w:r w:rsidRPr="00743CAB">
              <w:rPr>
                <w:rFonts w:cs="Arial"/>
                <w:vertAlign w:val="superscript"/>
              </w:rPr>
              <w:t xml:space="preserve"> </w:t>
            </w:r>
            <w:proofErr w:type="gramStart"/>
            <w:r w:rsidRPr="00743CAB">
              <w:rPr>
                <w:rFonts w:cs="Arial"/>
                <w:vertAlign w:val="superscript"/>
              </w:rPr>
              <w:t>f</w:t>
            </w:r>
            <w:proofErr w:type="gramEnd"/>
          </w:p>
        </w:tc>
        <w:tc>
          <w:tcPr>
            <w:tcW w:w="1149" w:type="dxa"/>
            <w:tcBorders>
              <w:top w:val="nil"/>
              <w:left w:val="nil"/>
              <w:bottom w:val="single" w:sz="4" w:space="0" w:color="auto"/>
              <w:right w:val="single" w:sz="4" w:space="0" w:color="auto"/>
            </w:tcBorders>
            <w:shd w:val="clear" w:color="000000" w:fill="4F81BD"/>
            <w:vAlign w:val="center"/>
          </w:tcPr>
          <w:p w:rsidR="00F407B3" w:rsidRPr="00743CAB" w:rsidRDefault="00F407B3" w:rsidP="005434BA">
            <w:pPr>
              <w:jc w:val="center"/>
              <w:rPr>
                <w:rFonts w:cs="Arial"/>
                <w:b/>
                <w:sz w:val="32"/>
                <w:szCs w:val="32"/>
              </w:rPr>
            </w:pPr>
            <w:r w:rsidRPr="00743CAB">
              <w:rPr>
                <w:rFonts w:cs="Arial"/>
                <w:b/>
                <w:sz w:val="32"/>
                <w:szCs w:val="32"/>
              </w:rPr>
              <w:t>+</w:t>
            </w:r>
          </w:p>
        </w:tc>
      </w:tr>
    </w:tbl>
    <w:p w:rsidR="00F407B3" w:rsidRPr="00743CAB" w:rsidRDefault="00F407B3" w:rsidP="00F407B3">
      <w:pPr>
        <w:tabs>
          <w:tab w:val="left" w:pos="3227"/>
        </w:tabs>
        <w:spacing w:after="120"/>
        <w:rPr>
          <w:rFonts w:cs="Arial"/>
          <w:b/>
          <w:bCs/>
        </w:rPr>
      </w:pPr>
      <w:r w:rsidRPr="00743CAB">
        <w:rPr>
          <w:rFonts w:cs="Arial"/>
          <w:b/>
          <w:bCs/>
        </w:rPr>
        <w:t>Legend</w:t>
      </w:r>
      <w:r w:rsidRPr="00743CAB">
        <w:rPr>
          <w:rFonts w:cs="Arial"/>
          <w:b/>
          <w:bCs/>
        </w:rPr>
        <w:tab/>
      </w:r>
      <w:r w:rsidRPr="00743CAB">
        <w:rPr>
          <w:rFonts w:cs="Arial"/>
          <w:b/>
          <w:bCs/>
        </w:rPr>
        <w:tab/>
      </w:r>
      <w:r w:rsidRPr="00743CAB">
        <w:rPr>
          <w:rFonts w:cs="Arial"/>
          <w:b/>
          <w:bCs/>
        </w:rPr>
        <w:tab/>
      </w:r>
      <w:r w:rsidRPr="00743CAB">
        <w:rPr>
          <w:rFonts w:cs="Arial"/>
          <w:b/>
          <w:bCs/>
        </w:rPr>
        <w:tab/>
        <w:t xml:space="preserve">     Notes</w:t>
      </w:r>
    </w:p>
    <w:tbl>
      <w:tblPr>
        <w:tblW w:w="146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6"/>
        <w:gridCol w:w="3972"/>
        <w:gridCol w:w="992"/>
        <w:gridCol w:w="8931"/>
      </w:tblGrid>
      <w:tr w:rsidR="00F407B3" w:rsidRPr="00743CAB">
        <w:trPr>
          <w:trHeight w:val="283"/>
        </w:trPr>
        <w:tc>
          <w:tcPr>
            <w:tcW w:w="706" w:type="dxa"/>
            <w:tcBorders>
              <w:right w:val="single" w:sz="4" w:space="0" w:color="auto"/>
            </w:tcBorders>
            <w:shd w:val="clear" w:color="auto" w:fill="C0504D"/>
          </w:tcPr>
          <w:p w:rsidR="00F407B3" w:rsidRPr="00743CAB" w:rsidRDefault="00F407B3" w:rsidP="005434BA">
            <w:pPr>
              <w:jc w:val="center"/>
              <w:rPr>
                <w:rFonts w:cs="Arial"/>
                <w:b/>
                <w:sz w:val="32"/>
                <w:szCs w:val="32"/>
              </w:rPr>
            </w:pPr>
          </w:p>
        </w:tc>
        <w:tc>
          <w:tcPr>
            <w:tcW w:w="3972" w:type="dxa"/>
            <w:tcBorders>
              <w:top w:val="nil"/>
              <w:left w:val="single" w:sz="4" w:space="0" w:color="auto"/>
              <w:bottom w:val="nil"/>
              <w:right w:val="nil"/>
            </w:tcBorders>
            <w:vAlign w:val="center"/>
          </w:tcPr>
          <w:p w:rsidR="00F407B3" w:rsidRPr="00743CAB" w:rsidRDefault="00F407B3" w:rsidP="005434BA">
            <w:pPr>
              <w:rPr>
                <w:rFonts w:cs="Arial"/>
                <w:sz w:val="16"/>
                <w:szCs w:val="16"/>
              </w:rPr>
            </w:pPr>
            <w:r w:rsidRPr="00743CAB">
              <w:rPr>
                <w:rFonts w:cs="Arial"/>
                <w:sz w:val="16"/>
                <w:szCs w:val="16"/>
              </w:rPr>
              <w:t>Metric used for implementation validation</w:t>
            </w:r>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a.</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6"/>
                <w:szCs w:val="16"/>
              </w:rPr>
              <w:t>Sensitivity = True Positive / (True Positive + False Negative)</w:t>
            </w:r>
          </w:p>
        </w:tc>
      </w:tr>
      <w:tr w:rsidR="00F407B3" w:rsidRPr="00743CAB">
        <w:trPr>
          <w:trHeight w:val="283"/>
        </w:trPr>
        <w:tc>
          <w:tcPr>
            <w:tcW w:w="706" w:type="dxa"/>
            <w:tcBorders>
              <w:right w:val="single" w:sz="4" w:space="0" w:color="auto"/>
            </w:tcBorders>
            <w:shd w:val="clear" w:color="auto" w:fill="8064A2"/>
          </w:tcPr>
          <w:p w:rsidR="00F407B3" w:rsidRPr="00743CAB" w:rsidRDefault="00F407B3" w:rsidP="005434BA">
            <w:pPr>
              <w:jc w:val="center"/>
              <w:rPr>
                <w:rFonts w:cs="Arial"/>
                <w:b/>
                <w:sz w:val="32"/>
                <w:szCs w:val="32"/>
              </w:rPr>
            </w:pPr>
          </w:p>
        </w:tc>
        <w:tc>
          <w:tcPr>
            <w:tcW w:w="3972" w:type="dxa"/>
            <w:tcBorders>
              <w:top w:val="nil"/>
              <w:left w:val="single" w:sz="4" w:space="0" w:color="auto"/>
              <w:bottom w:val="nil"/>
              <w:right w:val="nil"/>
            </w:tcBorders>
            <w:vAlign w:val="center"/>
          </w:tcPr>
          <w:p w:rsidR="00F407B3" w:rsidRPr="00743CAB" w:rsidRDefault="00F407B3" w:rsidP="005434BA">
            <w:pPr>
              <w:rPr>
                <w:rFonts w:cs="Arial"/>
                <w:sz w:val="16"/>
                <w:szCs w:val="16"/>
              </w:rPr>
            </w:pPr>
            <w:r w:rsidRPr="00743CAB">
              <w:rPr>
                <w:rFonts w:cs="Arial"/>
                <w:sz w:val="16"/>
                <w:szCs w:val="16"/>
              </w:rPr>
              <w:t>Metric used for implementation or ongoing validation</w:t>
            </w:r>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b.</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6"/>
                <w:szCs w:val="16"/>
              </w:rPr>
              <w:t>Specificity = True Negative / (True Negative + False Positive)</w:t>
            </w:r>
          </w:p>
        </w:tc>
      </w:tr>
      <w:tr w:rsidR="00F407B3" w:rsidRPr="00743CAB">
        <w:trPr>
          <w:trHeight w:val="283"/>
        </w:trPr>
        <w:tc>
          <w:tcPr>
            <w:tcW w:w="706" w:type="dxa"/>
            <w:tcBorders>
              <w:right w:val="single" w:sz="4" w:space="0" w:color="auto"/>
            </w:tcBorders>
            <w:shd w:val="clear" w:color="auto" w:fill="4F81BD"/>
          </w:tcPr>
          <w:p w:rsidR="00F407B3" w:rsidRPr="00743CAB" w:rsidRDefault="00F407B3" w:rsidP="005434BA">
            <w:pPr>
              <w:jc w:val="center"/>
              <w:rPr>
                <w:rFonts w:cs="Arial"/>
                <w:b/>
                <w:sz w:val="32"/>
                <w:szCs w:val="32"/>
              </w:rPr>
            </w:pPr>
          </w:p>
        </w:tc>
        <w:tc>
          <w:tcPr>
            <w:tcW w:w="3972" w:type="dxa"/>
            <w:tcBorders>
              <w:top w:val="nil"/>
              <w:left w:val="single" w:sz="4" w:space="0" w:color="auto"/>
              <w:bottom w:val="nil"/>
              <w:right w:val="nil"/>
            </w:tcBorders>
            <w:vAlign w:val="center"/>
          </w:tcPr>
          <w:p w:rsidR="00F407B3" w:rsidRPr="00743CAB" w:rsidRDefault="00F407B3" w:rsidP="005434BA">
            <w:pPr>
              <w:rPr>
                <w:rFonts w:cs="Arial"/>
                <w:sz w:val="16"/>
                <w:szCs w:val="16"/>
              </w:rPr>
            </w:pPr>
            <w:r w:rsidRPr="00743CAB">
              <w:rPr>
                <w:rFonts w:cs="Arial"/>
                <w:sz w:val="16"/>
                <w:szCs w:val="16"/>
              </w:rPr>
              <w:t xml:space="preserve">Metric used for </w:t>
            </w:r>
            <w:proofErr w:type="gramStart"/>
            <w:r w:rsidRPr="00743CAB">
              <w:rPr>
                <w:rFonts w:cs="Arial"/>
                <w:sz w:val="16"/>
                <w:szCs w:val="16"/>
              </w:rPr>
              <w:t>ongoing  validation</w:t>
            </w:r>
            <w:proofErr w:type="gramEnd"/>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c.</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6"/>
                <w:szCs w:val="16"/>
              </w:rPr>
              <w:t>Accuracy = True Result / (True Result + False Result)</w:t>
            </w:r>
          </w:p>
        </w:tc>
      </w:tr>
      <w:tr w:rsidR="00F407B3" w:rsidRPr="00743CAB">
        <w:trPr>
          <w:trHeight w:val="283"/>
        </w:trPr>
        <w:tc>
          <w:tcPr>
            <w:tcW w:w="706" w:type="dxa"/>
            <w:tcBorders>
              <w:bottom w:val="single" w:sz="4" w:space="0" w:color="auto"/>
              <w:right w:val="single" w:sz="4" w:space="0" w:color="auto"/>
            </w:tcBorders>
          </w:tcPr>
          <w:p w:rsidR="00F407B3" w:rsidRPr="00743CAB" w:rsidRDefault="00F407B3" w:rsidP="005434BA">
            <w:pPr>
              <w:jc w:val="center"/>
              <w:rPr>
                <w:rFonts w:cs="Arial"/>
                <w:b/>
                <w:sz w:val="32"/>
                <w:szCs w:val="32"/>
              </w:rPr>
            </w:pPr>
            <w:r w:rsidRPr="00743CAB">
              <w:rPr>
                <w:rFonts w:cs="Arial"/>
                <w:b/>
                <w:sz w:val="32"/>
                <w:szCs w:val="32"/>
              </w:rPr>
              <w:t>++</w:t>
            </w:r>
          </w:p>
        </w:tc>
        <w:tc>
          <w:tcPr>
            <w:tcW w:w="3972" w:type="dxa"/>
            <w:tcBorders>
              <w:top w:val="nil"/>
              <w:left w:val="single" w:sz="4" w:space="0" w:color="auto"/>
              <w:bottom w:val="nil"/>
              <w:right w:val="nil"/>
            </w:tcBorders>
            <w:vAlign w:val="center"/>
          </w:tcPr>
          <w:p w:rsidR="00F407B3" w:rsidRPr="00743CAB" w:rsidRDefault="00F407B3" w:rsidP="005434BA">
            <w:pPr>
              <w:rPr>
                <w:rFonts w:cs="Arial"/>
                <w:sz w:val="16"/>
                <w:szCs w:val="16"/>
              </w:rPr>
            </w:pPr>
            <w:r w:rsidRPr="00743CAB">
              <w:rPr>
                <w:rFonts w:cs="Arial"/>
                <w:sz w:val="16"/>
                <w:szCs w:val="16"/>
              </w:rPr>
              <w:t>Recommended parameter</w:t>
            </w:r>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d.</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6"/>
                <w:szCs w:val="16"/>
              </w:rPr>
              <w:t xml:space="preserve">Precision should be measured in terms of repeatability and intermediate precision  (as well as reproducibility for inter-laboratory validations) </w:t>
            </w:r>
          </w:p>
        </w:tc>
      </w:tr>
      <w:tr w:rsidR="00F407B3" w:rsidRPr="00743CAB">
        <w:trPr>
          <w:trHeight w:val="506"/>
        </w:trPr>
        <w:tc>
          <w:tcPr>
            <w:tcW w:w="706" w:type="dxa"/>
            <w:tcBorders>
              <w:top w:val="single" w:sz="4" w:space="0" w:color="auto"/>
              <w:left w:val="single" w:sz="4" w:space="0" w:color="auto"/>
              <w:bottom w:val="single" w:sz="4" w:space="0" w:color="auto"/>
              <w:right w:val="single" w:sz="4" w:space="0" w:color="auto"/>
            </w:tcBorders>
          </w:tcPr>
          <w:p w:rsidR="00F407B3" w:rsidRPr="00743CAB" w:rsidRDefault="00F407B3" w:rsidP="005434BA">
            <w:pPr>
              <w:jc w:val="center"/>
              <w:rPr>
                <w:rFonts w:cs="Arial"/>
                <w:b/>
                <w:sz w:val="32"/>
                <w:szCs w:val="32"/>
              </w:rPr>
            </w:pPr>
            <w:r w:rsidRPr="00743CAB">
              <w:rPr>
                <w:rFonts w:cs="Arial"/>
                <w:b/>
                <w:sz w:val="32"/>
                <w:szCs w:val="32"/>
              </w:rPr>
              <w:t>+</w:t>
            </w:r>
          </w:p>
        </w:tc>
        <w:tc>
          <w:tcPr>
            <w:tcW w:w="3972" w:type="dxa"/>
            <w:tcBorders>
              <w:top w:val="nil"/>
              <w:left w:val="single" w:sz="4" w:space="0" w:color="auto"/>
              <w:bottom w:val="nil"/>
              <w:right w:val="nil"/>
            </w:tcBorders>
            <w:vAlign w:val="center"/>
          </w:tcPr>
          <w:p w:rsidR="00F407B3" w:rsidRPr="00743CAB" w:rsidRDefault="00F407B3" w:rsidP="005434BA">
            <w:pPr>
              <w:rPr>
                <w:rFonts w:cs="Arial"/>
                <w:sz w:val="16"/>
                <w:szCs w:val="16"/>
              </w:rPr>
            </w:pPr>
            <w:r w:rsidRPr="00743CAB">
              <w:rPr>
                <w:rFonts w:cs="Arial"/>
                <w:sz w:val="16"/>
                <w:szCs w:val="16"/>
              </w:rPr>
              <w:t>Applicable parameter (less used)</w:t>
            </w:r>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e.</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6"/>
                <w:szCs w:val="16"/>
              </w:rPr>
              <w:t xml:space="preserve">The term ‘probability’ is </w:t>
            </w:r>
            <w:proofErr w:type="gramStart"/>
            <w:r w:rsidRPr="00743CAB">
              <w:rPr>
                <w:rFonts w:cs="Arial"/>
                <w:sz w:val="16"/>
                <w:szCs w:val="16"/>
              </w:rPr>
              <w:t>used  to</w:t>
            </w:r>
            <w:proofErr w:type="gramEnd"/>
            <w:r w:rsidRPr="00743CAB">
              <w:rPr>
                <w:rFonts w:cs="Arial"/>
                <w:sz w:val="16"/>
                <w:szCs w:val="16"/>
              </w:rPr>
              <w:t xml:space="preserve"> describe situations where a probability that the result is correct can be assigned – primarily in ongoing validation (e.g. competitive hypothesis testing)</w:t>
            </w:r>
          </w:p>
        </w:tc>
      </w:tr>
      <w:tr w:rsidR="00F407B3" w:rsidRPr="00743CAB">
        <w:trPr>
          <w:trHeight w:val="283"/>
        </w:trPr>
        <w:tc>
          <w:tcPr>
            <w:tcW w:w="706" w:type="dxa"/>
            <w:tcBorders>
              <w:top w:val="single" w:sz="4" w:space="0" w:color="auto"/>
              <w:left w:val="nil"/>
              <w:bottom w:val="nil"/>
              <w:right w:val="nil"/>
            </w:tcBorders>
          </w:tcPr>
          <w:p w:rsidR="00F407B3" w:rsidRPr="00743CAB" w:rsidRDefault="00F407B3" w:rsidP="005434BA">
            <w:pPr>
              <w:jc w:val="center"/>
              <w:rPr>
                <w:rFonts w:cs="Arial"/>
                <w:b/>
                <w:sz w:val="32"/>
                <w:szCs w:val="32"/>
              </w:rPr>
            </w:pPr>
          </w:p>
        </w:tc>
        <w:tc>
          <w:tcPr>
            <w:tcW w:w="3972" w:type="dxa"/>
            <w:tcBorders>
              <w:top w:val="nil"/>
              <w:left w:val="nil"/>
              <w:bottom w:val="nil"/>
              <w:right w:val="nil"/>
            </w:tcBorders>
            <w:vAlign w:val="center"/>
          </w:tcPr>
          <w:p w:rsidR="00F407B3" w:rsidRPr="00743CAB" w:rsidRDefault="00F407B3" w:rsidP="005434BA">
            <w:pPr>
              <w:rPr>
                <w:rFonts w:cs="Arial"/>
                <w:sz w:val="16"/>
                <w:szCs w:val="16"/>
              </w:rPr>
            </w:pPr>
          </w:p>
        </w:tc>
        <w:tc>
          <w:tcPr>
            <w:tcW w:w="992" w:type="dxa"/>
            <w:tcBorders>
              <w:top w:val="nil"/>
              <w:left w:val="nil"/>
              <w:bottom w:val="nil"/>
              <w:right w:val="nil"/>
            </w:tcBorders>
          </w:tcPr>
          <w:p w:rsidR="00F407B3" w:rsidRPr="00743CAB" w:rsidRDefault="00F407B3" w:rsidP="005434BA">
            <w:pPr>
              <w:jc w:val="right"/>
              <w:rPr>
                <w:rFonts w:cs="Arial"/>
                <w:sz w:val="16"/>
                <w:szCs w:val="16"/>
              </w:rPr>
            </w:pPr>
            <w:r w:rsidRPr="00743CAB">
              <w:rPr>
                <w:rFonts w:cs="Arial"/>
                <w:sz w:val="16"/>
                <w:szCs w:val="16"/>
              </w:rPr>
              <w:t>f.</w:t>
            </w:r>
          </w:p>
        </w:tc>
        <w:tc>
          <w:tcPr>
            <w:tcW w:w="8931" w:type="dxa"/>
            <w:tcBorders>
              <w:top w:val="nil"/>
              <w:left w:val="nil"/>
              <w:bottom w:val="nil"/>
              <w:right w:val="nil"/>
            </w:tcBorders>
          </w:tcPr>
          <w:p w:rsidR="00F407B3" w:rsidRPr="00743CAB" w:rsidRDefault="00F407B3" w:rsidP="005434BA">
            <w:pPr>
              <w:rPr>
                <w:rFonts w:cs="Arial"/>
                <w:sz w:val="16"/>
                <w:szCs w:val="16"/>
              </w:rPr>
            </w:pPr>
            <w:r w:rsidRPr="00743CAB">
              <w:rPr>
                <w:rFonts w:cs="Arial"/>
                <w:sz w:val="18"/>
                <w:szCs w:val="18"/>
              </w:rPr>
              <w:t>Should be used in tests where genotyping of low level variations is required for example mitochondrial DNA</w:t>
            </w:r>
          </w:p>
        </w:tc>
      </w:tr>
    </w:tbl>
    <w:p w:rsidR="00F407B3" w:rsidRPr="00743CAB" w:rsidRDefault="00F407B3" w:rsidP="00F407B3">
      <w:pPr>
        <w:pStyle w:val="BodyText10"/>
        <w:spacing w:before="120" w:after="0"/>
        <w:ind w:left="360"/>
        <w:jc w:val="both"/>
        <w:rPr>
          <w:sz w:val="16"/>
        </w:rPr>
      </w:pPr>
    </w:p>
    <w:p w:rsidR="00F407B3" w:rsidRPr="00743CAB" w:rsidRDefault="00F407B3" w:rsidP="00F407B3">
      <w:pPr>
        <w:pStyle w:val="BodyText10"/>
        <w:spacing w:before="120" w:after="0"/>
        <w:ind w:left="360"/>
        <w:jc w:val="both"/>
        <w:sectPr w:rsidR="00F407B3" w:rsidRPr="00743CAB">
          <w:pgSz w:w="16838" w:h="11906" w:orient="landscape"/>
          <w:pgMar w:top="709" w:right="1097" w:bottom="851" w:left="851" w:header="360" w:footer="210" w:gutter="0"/>
          <w:cols w:space="708"/>
          <w:docGrid w:linePitch="360"/>
        </w:sectPr>
      </w:pPr>
    </w:p>
    <w:p w:rsidR="00F407B3" w:rsidRPr="00743CAB" w:rsidRDefault="00F407B3" w:rsidP="00F407B3">
      <w:pPr>
        <w:pStyle w:val="BodyText10"/>
        <w:spacing w:before="120" w:after="0"/>
        <w:ind w:left="360"/>
        <w:jc w:val="both"/>
      </w:pPr>
    </w:p>
    <w:p w:rsidR="00C51672" w:rsidRPr="00743CAB" w:rsidRDefault="007D5E80" w:rsidP="00885CBE">
      <w:pPr>
        <w:pStyle w:val="Heading2"/>
      </w:pPr>
      <w:bookmarkStart w:id="9" w:name="_Toc44066479"/>
      <w:r w:rsidRPr="00743CAB">
        <w:t>Abbreviations &amp; Definitions</w:t>
      </w:r>
      <w:bookmarkEnd w:id="9"/>
    </w:p>
    <w:tbl>
      <w:tblPr>
        <w:tblStyle w:val="TableGrid"/>
        <w:tblW w:w="10456" w:type="dxa"/>
        <w:tblLook w:val="04A0"/>
      </w:tblPr>
      <w:tblGrid>
        <w:gridCol w:w="1668"/>
        <w:gridCol w:w="8788"/>
      </w:tblGrid>
      <w:tr w:rsidR="00424318" w:rsidRPr="00743CAB">
        <w:tc>
          <w:tcPr>
            <w:tcW w:w="1668" w:type="dxa"/>
          </w:tcPr>
          <w:p w:rsidR="00424318" w:rsidRPr="00743CAB" w:rsidRDefault="00424318" w:rsidP="00424318">
            <w:pPr>
              <w:rPr>
                <w:rFonts w:cs="Arial"/>
                <w:b/>
              </w:rPr>
            </w:pPr>
            <w:r w:rsidRPr="00743CAB">
              <w:rPr>
                <w:rFonts w:cs="Arial"/>
                <w:b/>
              </w:rPr>
              <w:t>Abbreviation</w:t>
            </w:r>
          </w:p>
        </w:tc>
        <w:tc>
          <w:tcPr>
            <w:tcW w:w="8788" w:type="dxa"/>
          </w:tcPr>
          <w:p w:rsidR="00424318" w:rsidRPr="00743CAB" w:rsidRDefault="00424318" w:rsidP="00424318">
            <w:pPr>
              <w:rPr>
                <w:rFonts w:cs="Arial"/>
                <w:b/>
              </w:rPr>
            </w:pPr>
            <w:r w:rsidRPr="00743CAB">
              <w:rPr>
                <w:rFonts w:cs="Arial"/>
                <w:b/>
              </w:rPr>
              <w:t>Expansion/definition</w:t>
            </w:r>
          </w:p>
        </w:tc>
      </w:tr>
      <w:tr w:rsidR="00424318" w:rsidRPr="00743CAB">
        <w:tc>
          <w:tcPr>
            <w:tcW w:w="1668" w:type="dxa"/>
          </w:tcPr>
          <w:p w:rsidR="00424318" w:rsidRPr="00743CAB" w:rsidRDefault="002C3890" w:rsidP="00424318">
            <w:pPr>
              <w:rPr>
                <w:rFonts w:cs="Arial"/>
              </w:rPr>
            </w:pPr>
            <w:r>
              <w:rPr>
                <w:rFonts w:cs="Arial"/>
              </w:rPr>
              <w:t>MGP</w:t>
            </w:r>
          </w:p>
        </w:tc>
        <w:tc>
          <w:tcPr>
            <w:tcW w:w="8788" w:type="dxa"/>
          </w:tcPr>
          <w:p w:rsidR="00424318" w:rsidRPr="00743CAB" w:rsidRDefault="002C3890" w:rsidP="00424318">
            <w:pPr>
              <w:rPr>
                <w:rFonts w:cs="Arial"/>
              </w:rPr>
            </w:pPr>
            <w:r>
              <w:rPr>
                <w:rFonts w:cs="Arial"/>
              </w:rPr>
              <w:t>Myeloid Gene Panel</w:t>
            </w:r>
          </w:p>
        </w:tc>
      </w:tr>
      <w:tr w:rsidR="00AE4457" w:rsidRPr="00743CAB">
        <w:tc>
          <w:tcPr>
            <w:tcW w:w="1668" w:type="dxa"/>
          </w:tcPr>
          <w:p w:rsidR="00AE4457" w:rsidRDefault="00AE4457" w:rsidP="00424318">
            <w:pPr>
              <w:rPr>
                <w:rFonts w:cs="Arial"/>
              </w:rPr>
            </w:pPr>
            <w:r>
              <w:rPr>
                <w:rFonts w:cs="Arial"/>
              </w:rPr>
              <w:t>LGP</w:t>
            </w:r>
          </w:p>
        </w:tc>
        <w:tc>
          <w:tcPr>
            <w:tcW w:w="8788" w:type="dxa"/>
          </w:tcPr>
          <w:p w:rsidR="00AE4457" w:rsidRDefault="00AE4457" w:rsidP="00424318">
            <w:pPr>
              <w:rPr>
                <w:rFonts w:cs="Arial"/>
              </w:rPr>
            </w:pPr>
            <w:r>
              <w:rPr>
                <w:rFonts w:cs="Arial"/>
              </w:rPr>
              <w:t>Lymphoid Gene Panel</w:t>
            </w:r>
          </w:p>
        </w:tc>
      </w:tr>
      <w:tr w:rsidR="00AE4457" w:rsidRPr="00743CAB">
        <w:tc>
          <w:tcPr>
            <w:tcW w:w="1668" w:type="dxa"/>
          </w:tcPr>
          <w:p w:rsidR="00AE4457" w:rsidRDefault="00AE4457" w:rsidP="00424318">
            <w:pPr>
              <w:rPr>
                <w:rFonts w:cs="Arial"/>
              </w:rPr>
            </w:pPr>
            <w:r>
              <w:rPr>
                <w:rFonts w:cs="Arial"/>
              </w:rPr>
              <w:t>TSCA</w:t>
            </w:r>
          </w:p>
        </w:tc>
        <w:tc>
          <w:tcPr>
            <w:tcW w:w="8788" w:type="dxa"/>
          </w:tcPr>
          <w:p w:rsidR="00AE4457" w:rsidRDefault="00AE4457" w:rsidP="00424318">
            <w:pPr>
              <w:rPr>
                <w:rFonts w:cs="Arial"/>
              </w:rPr>
            </w:pPr>
            <w:proofErr w:type="spellStart"/>
            <w:r>
              <w:rPr>
                <w:rFonts w:cs="Arial"/>
              </w:rPr>
              <w:t>TruSeq</w:t>
            </w:r>
            <w:proofErr w:type="spellEnd"/>
            <w:r>
              <w:rPr>
                <w:rFonts w:cs="Arial"/>
              </w:rPr>
              <w:t xml:space="preserve"> Custom </w:t>
            </w:r>
            <w:proofErr w:type="spellStart"/>
            <w:r>
              <w:rPr>
                <w:rFonts w:cs="Arial"/>
              </w:rPr>
              <w:t>Amplicon</w:t>
            </w:r>
            <w:proofErr w:type="spellEnd"/>
          </w:p>
        </w:tc>
      </w:tr>
      <w:tr w:rsidR="00424318" w:rsidRPr="00743CAB">
        <w:tc>
          <w:tcPr>
            <w:tcW w:w="1668" w:type="dxa"/>
          </w:tcPr>
          <w:p w:rsidR="00424318" w:rsidRPr="00743CAB" w:rsidRDefault="004468D7" w:rsidP="00424318">
            <w:pPr>
              <w:rPr>
                <w:rFonts w:cs="Arial"/>
              </w:rPr>
            </w:pPr>
            <w:r w:rsidRPr="00743CAB">
              <w:rPr>
                <w:rFonts w:cs="Arial"/>
              </w:rPr>
              <w:t>IQC</w:t>
            </w:r>
          </w:p>
        </w:tc>
        <w:tc>
          <w:tcPr>
            <w:tcW w:w="8788" w:type="dxa"/>
          </w:tcPr>
          <w:p w:rsidR="00424318" w:rsidRPr="00743CAB" w:rsidRDefault="004468D7" w:rsidP="00424318">
            <w:pPr>
              <w:rPr>
                <w:rFonts w:cs="Arial"/>
              </w:rPr>
            </w:pPr>
            <w:r w:rsidRPr="00743CAB">
              <w:rPr>
                <w:rFonts w:cs="Arial"/>
              </w:rPr>
              <w:t>Internal Quality Control</w:t>
            </w:r>
          </w:p>
        </w:tc>
      </w:tr>
      <w:tr w:rsidR="00424318" w:rsidRPr="00743CAB">
        <w:tc>
          <w:tcPr>
            <w:tcW w:w="1668" w:type="dxa"/>
          </w:tcPr>
          <w:p w:rsidR="00424318" w:rsidRPr="00743CAB" w:rsidRDefault="002C47A5" w:rsidP="00424318">
            <w:pPr>
              <w:rPr>
                <w:rFonts w:cs="Arial"/>
              </w:rPr>
            </w:pPr>
            <w:r w:rsidRPr="00743CAB">
              <w:rPr>
                <w:rFonts w:cs="Arial"/>
              </w:rPr>
              <w:t>AML</w:t>
            </w:r>
          </w:p>
        </w:tc>
        <w:tc>
          <w:tcPr>
            <w:tcW w:w="8788" w:type="dxa"/>
          </w:tcPr>
          <w:p w:rsidR="00424318" w:rsidRPr="00743CAB" w:rsidRDefault="002C47A5" w:rsidP="00424318">
            <w:pPr>
              <w:rPr>
                <w:rFonts w:cs="Arial"/>
              </w:rPr>
            </w:pPr>
            <w:r w:rsidRPr="00743CAB">
              <w:rPr>
                <w:rFonts w:cs="Arial"/>
              </w:rPr>
              <w:t xml:space="preserve">Acute Myeloid </w:t>
            </w:r>
            <w:proofErr w:type="spellStart"/>
            <w:r w:rsidRPr="00743CAB">
              <w:rPr>
                <w:rFonts w:cs="Arial"/>
              </w:rPr>
              <w:t>Leukemia</w:t>
            </w:r>
            <w:proofErr w:type="spellEnd"/>
          </w:p>
        </w:tc>
      </w:tr>
      <w:tr w:rsidR="005E6710" w:rsidRPr="00743CAB">
        <w:tc>
          <w:tcPr>
            <w:tcW w:w="1668" w:type="dxa"/>
          </w:tcPr>
          <w:p w:rsidR="005E6710" w:rsidRPr="00743CAB" w:rsidRDefault="005E6710" w:rsidP="00424318">
            <w:pPr>
              <w:rPr>
                <w:rFonts w:cs="Arial"/>
              </w:rPr>
            </w:pPr>
            <w:r>
              <w:rPr>
                <w:rFonts w:cs="Arial"/>
              </w:rPr>
              <w:t>NGS</w:t>
            </w:r>
          </w:p>
        </w:tc>
        <w:tc>
          <w:tcPr>
            <w:tcW w:w="8788" w:type="dxa"/>
          </w:tcPr>
          <w:p w:rsidR="005E6710" w:rsidRPr="00743CAB" w:rsidRDefault="005E6710" w:rsidP="00424318">
            <w:pPr>
              <w:rPr>
                <w:rFonts w:cs="Arial"/>
              </w:rPr>
            </w:pPr>
            <w:r>
              <w:rPr>
                <w:rFonts w:cs="Arial"/>
              </w:rPr>
              <w:t>Next generation sequencing</w:t>
            </w:r>
          </w:p>
        </w:tc>
      </w:tr>
      <w:tr w:rsidR="004C51C7" w:rsidRPr="00743CAB">
        <w:tc>
          <w:tcPr>
            <w:tcW w:w="1668" w:type="dxa"/>
          </w:tcPr>
          <w:p w:rsidR="004C51C7" w:rsidRPr="00743CAB" w:rsidRDefault="004C51C7" w:rsidP="00424318">
            <w:pPr>
              <w:rPr>
                <w:rFonts w:cs="Arial"/>
              </w:rPr>
            </w:pPr>
            <w:r w:rsidRPr="00743CAB">
              <w:rPr>
                <w:rFonts w:cs="Arial"/>
              </w:rPr>
              <w:t>SOP</w:t>
            </w:r>
          </w:p>
        </w:tc>
        <w:tc>
          <w:tcPr>
            <w:tcW w:w="8788" w:type="dxa"/>
          </w:tcPr>
          <w:p w:rsidR="004C51C7" w:rsidRPr="00743CAB" w:rsidRDefault="004C51C7" w:rsidP="00424318">
            <w:pPr>
              <w:rPr>
                <w:rFonts w:cs="Arial"/>
              </w:rPr>
            </w:pPr>
            <w:r w:rsidRPr="00743CAB">
              <w:rPr>
                <w:rFonts w:cs="Arial"/>
              </w:rPr>
              <w:t>Standard Operating Procedure</w:t>
            </w:r>
          </w:p>
        </w:tc>
      </w:tr>
    </w:tbl>
    <w:p w:rsidR="004C51C7" w:rsidRPr="00743CAB" w:rsidRDefault="004C51C7" w:rsidP="004C51C7">
      <w:pPr>
        <w:pStyle w:val="BodyText1"/>
        <w:ind w:left="0"/>
        <w:jc w:val="both"/>
      </w:pPr>
      <w:r w:rsidRPr="00743CAB">
        <w:t xml:space="preserve">Add </w:t>
      </w:r>
      <w:r w:rsidR="00834733" w:rsidRPr="00743CAB">
        <w:t xml:space="preserve">abbreviations &amp; </w:t>
      </w:r>
      <w:r w:rsidRPr="00743CAB">
        <w:t>rows as appropriate</w:t>
      </w:r>
    </w:p>
    <w:p w:rsidR="00424318" w:rsidRPr="00743CAB" w:rsidRDefault="00424318" w:rsidP="00424318"/>
    <w:p w:rsidR="00DC59CB" w:rsidRPr="00743CAB" w:rsidRDefault="00DC59CB" w:rsidP="00C51672">
      <w:pPr>
        <w:pStyle w:val="Heading2"/>
      </w:pPr>
      <w:bookmarkStart w:id="10" w:name="_Toc412649429"/>
      <w:bookmarkStart w:id="11" w:name="_Toc412649772"/>
      <w:bookmarkStart w:id="12" w:name="_Toc412649989"/>
      <w:bookmarkStart w:id="13" w:name="_Toc44066480"/>
      <w:r w:rsidRPr="00743CAB">
        <w:t>Aim</w:t>
      </w:r>
      <w:r w:rsidR="00C51672" w:rsidRPr="00743CAB">
        <w:t>s</w:t>
      </w:r>
      <w:r w:rsidRPr="00743CAB">
        <w:t>:</w:t>
      </w:r>
      <w:bookmarkEnd w:id="10"/>
      <w:bookmarkEnd w:id="11"/>
      <w:bookmarkEnd w:id="12"/>
      <w:bookmarkEnd w:id="13"/>
      <w:r w:rsidRPr="00743CAB">
        <w:t xml:space="preserve"> </w:t>
      </w:r>
    </w:p>
    <w:p w:rsidR="009449D7" w:rsidRPr="00743CAB" w:rsidRDefault="009449D7" w:rsidP="009449D7">
      <w:r w:rsidRPr="00743CAB">
        <w:t>Delete or add text as appropriate</w:t>
      </w:r>
    </w:p>
    <w:p w:rsidR="004468D7" w:rsidRPr="00743CAB" w:rsidRDefault="004468D7" w:rsidP="009449D7">
      <w:pPr>
        <w:pStyle w:val="BodyText10"/>
        <w:numPr>
          <w:ilvl w:val="0"/>
          <w:numId w:val="35"/>
        </w:numPr>
        <w:spacing w:before="120" w:after="0"/>
        <w:jc w:val="both"/>
      </w:pPr>
      <w:r w:rsidRPr="00743CAB">
        <w:t xml:space="preserve">To </w:t>
      </w:r>
      <w:r w:rsidR="002C3890">
        <w:t xml:space="preserve">Validate the </w:t>
      </w:r>
      <w:proofErr w:type="spellStart"/>
      <w:r w:rsidR="00692FBF">
        <w:t>QiaSeq</w:t>
      </w:r>
      <w:proofErr w:type="spellEnd"/>
      <w:r w:rsidR="00692FBF">
        <w:t xml:space="preserve"> Custom DNA sequencing</w:t>
      </w:r>
      <w:r w:rsidR="002C3890">
        <w:t xml:space="preserve"> </w:t>
      </w:r>
      <w:r w:rsidR="00692FBF">
        <w:t>technology</w:t>
      </w:r>
    </w:p>
    <w:p w:rsidR="00D9557F" w:rsidRDefault="00EC2A3D" w:rsidP="009449D7">
      <w:pPr>
        <w:pStyle w:val="BodyText10"/>
        <w:numPr>
          <w:ilvl w:val="0"/>
          <w:numId w:val="35"/>
        </w:numPr>
        <w:spacing w:before="120" w:after="0"/>
        <w:jc w:val="both"/>
      </w:pPr>
      <w:r>
        <w:t>Validation</w:t>
      </w:r>
      <w:r w:rsidR="00D9557F" w:rsidRPr="00743CAB">
        <w:t xml:space="preserve"> of assay performance characteristics including:</w:t>
      </w:r>
    </w:p>
    <w:p w:rsidR="001B6F11" w:rsidRPr="00743CAB" w:rsidRDefault="001B6F11" w:rsidP="001B6F11">
      <w:pPr>
        <w:pStyle w:val="BodyText10"/>
        <w:numPr>
          <w:ilvl w:val="1"/>
          <w:numId w:val="35"/>
        </w:numPr>
        <w:spacing w:before="120" w:after="0"/>
        <w:ind w:hanging="574"/>
        <w:jc w:val="both"/>
      </w:pPr>
      <w:r>
        <w:t>Technical assessment of robustness and quality metrics</w:t>
      </w:r>
    </w:p>
    <w:p w:rsidR="003C36A0" w:rsidRDefault="003C36A0" w:rsidP="009449D7">
      <w:pPr>
        <w:pStyle w:val="BodyText10"/>
        <w:numPr>
          <w:ilvl w:val="1"/>
          <w:numId w:val="35"/>
        </w:numPr>
        <w:spacing w:before="60" w:after="0"/>
        <w:ind w:left="993" w:hanging="567"/>
        <w:jc w:val="both"/>
      </w:pPr>
      <w:r w:rsidRPr="00743CAB">
        <w:t xml:space="preserve">Measurement of assay trueness (accuracy) </w:t>
      </w:r>
      <w:r w:rsidR="002C3890">
        <w:t xml:space="preserve">using </w:t>
      </w:r>
      <w:proofErr w:type="spellStart"/>
      <w:r w:rsidR="00283170">
        <w:t>EQAs</w:t>
      </w:r>
      <w:proofErr w:type="spellEnd"/>
      <w:r w:rsidR="00EC2A3D">
        <w:t xml:space="preserve"> and IQC</w:t>
      </w:r>
      <w:r w:rsidR="00283170">
        <w:t>.</w:t>
      </w:r>
    </w:p>
    <w:p w:rsidR="00692FBF" w:rsidRPr="00743CAB" w:rsidRDefault="00692FBF" w:rsidP="00692FBF">
      <w:pPr>
        <w:pStyle w:val="BodyText10"/>
        <w:numPr>
          <w:ilvl w:val="1"/>
          <w:numId w:val="35"/>
        </w:numPr>
        <w:spacing w:before="60" w:after="0"/>
        <w:ind w:left="993" w:hanging="567"/>
        <w:jc w:val="both"/>
      </w:pPr>
      <w:r w:rsidRPr="00743CAB">
        <w:t xml:space="preserve">Assessment of </w:t>
      </w:r>
      <w:r>
        <w:t>sensitivity/specificity</w:t>
      </w:r>
      <w:r w:rsidR="00AE4457">
        <w:t>/accuracy</w:t>
      </w:r>
    </w:p>
    <w:p w:rsidR="00692FBF" w:rsidRPr="00743CAB" w:rsidRDefault="00692FBF" w:rsidP="00692FBF">
      <w:pPr>
        <w:pStyle w:val="BodyText10"/>
        <w:numPr>
          <w:ilvl w:val="1"/>
          <w:numId w:val="35"/>
        </w:numPr>
        <w:spacing w:before="60" w:after="0"/>
        <w:ind w:left="993" w:hanging="567"/>
        <w:jc w:val="both"/>
      </w:pPr>
      <w:r w:rsidRPr="00743CAB">
        <w:t>Measurement of Linearity and describe LOD/LOQ</w:t>
      </w:r>
    </w:p>
    <w:p w:rsidR="002C3890" w:rsidRPr="00743CAB" w:rsidRDefault="00AE4457" w:rsidP="009449D7">
      <w:pPr>
        <w:pStyle w:val="BodyText10"/>
        <w:numPr>
          <w:ilvl w:val="1"/>
          <w:numId w:val="35"/>
        </w:numPr>
        <w:spacing w:before="60" w:after="0"/>
        <w:ind w:left="993" w:hanging="567"/>
        <w:jc w:val="both"/>
      </w:pPr>
      <w:r>
        <w:t>Test against</w:t>
      </w:r>
      <w:r w:rsidR="00692FBF">
        <w:t xml:space="preserve"> </w:t>
      </w:r>
      <w:r w:rsidR="002C3890">
        <w:t xml:space="preserve">NEQAS </w:t>
      </w:r>
      <w:r w:rsidR="00283170">
        <w:t xml:space="preserve">and other </w:t>
      </w:r>
      <w:r w:rsidR="00692FBF">
        <w:t>EQA material</w:t>
      </w:r>
      <w:r w:rsidR="00EC2A3D">
        <w:t>.</w:t>
      </w:r>
    </w:p>
    <w:p w:rsidR="00D9557F" w:rsidRPr="00743CAB" w:rsidRDefault="00AE4457" w:rsidP="009449D7">
      <w:pPr>
        <w:pStyle w:val="BodyText10"/>
        <w:numPr>
          <w:ilvl w:val="1"/>
          <w:numId w:val="35"/>
        </w:numPr>
        <w:spacing w:before="60" w:after="0"/>
        <w:ind w:left="993" w:hanging="567"/>
        <w:jc w:val="both"/>
      </w:pPr>
      <w:r>
        <w:t>Estimate measurement uncertainty using precision data</w:t>
      </w:r>
    </w:p>
    <w:p w:rsidR="00E35A60" w:rsidRPr="00743CAB" w:rsidRDefault="00E35A60" w:rsidP="00636AD4">
      <w:pPr>
        <w:pStyle w:val="BodyText1"/>
        <w:ind w:hanging="340"/>
        <w:jc w:val="both"/>
      </w:pPr>
    </w:p>
    <w:p w:rsidR="00D9557F" w:rsidRPr="00743CAB" w:rsidRDefault="00D9557F" w:rsidP="00D9557F">
      <w:pPr>
        <w:pStyle w:val="Heading2"/>
      </w:pPr>
      <w:bookmarkStart w:id="14" w:name="_Toc379190664"/>
      <w:bookmarkStart w:id="15" w:name="_Toc412649430"/>
      <w:bookmarkStart w:id="16" w:name="_Toc412649773"/>
      <w:bookmarkStart w:id="17" w:name="_Toc412649990"/>
      <w:bookmarkStart w:id="18" w:name="_Toc44066481"/>
      <w:r w:rsidRPr="00743CAB">
        <w:t>Reference Documents: SOPs, Instructions, manuals, forms to be used in validation study</w:t>
      </w:r>
      <w:bookmarkEnd w:id="14"/>
      <w:bookmarkEnd w:id="15"/>
      <w:bookmarkEnd w:id="16"/>
      <w:bookmarkEnd w:id="17"/>
      <w:bookmarkEnd w:id="18"/>
    </w:p>
    <w:p w:rsidR="00E912E8" w:rsidRPr="00743CAB" w:rsidRDefault="00E912E8" w:rsidP="00E912E8">
      <w:pPr>
        <w:pStyle w:val="BodyText2"/>
        <w:spacing w:before="60"/>
        <w:rPr>
          <w:sz w:val="22"/>
          <w:szCs w:val="22"/>
        </w:rPr>
      </w:pPr>
    </w:p>
    <w:p w:rsidR="00D9557F" w:rsidRPr="00743CAB" w:rsidRDefault="00D9557F" w:rsidP="00D9557F">
      <w:pPr>
        <w:pStyle w:val="BodyText2"/>
        <w:numPr>
          <w:ilvl w:val="0"/>
          <w:numId w:val="8"/>
        </w:numPr>
        <w:spacing w:before="60"/>
        <w:rPr>
          <w:sz w:val="22"/>
          <w:szCs w:val="22"/>
        </w:rPr>
      </w:pPr>
      <w:r w:rsidRPr="00743CAB">
        <w:rPr>
          <w:sz w:val="22"/>
          <w:szCs w:val="22"/>
        </w:rPr>
        <w:t>[CH-Q-PR-12: Validation Policy/Master Plan (Clinical Haematology)]</w:t>
      </w:r>
    </w:p>
    <w:p w:rsidR="00A26E74" w:rsidRPr="00743CAB" w:rsidRDefault="00A26E74" w:rsidP="00A26E74">
      <w:pPr>
        <w:pStyle w:val="BodyText2"/>
        <w:numPr>
          <w:ilvl w:val="0"/>
          <w:numId w:val="8"/>
        </w:numPr>
        <w:spacing w:before="60" w:line="276" w:lineRule="auto"/>
        <w:rPr>
          <w:sz w:val="22"/>
          <w:szCs w:val="22"/>
        </w:rPr>
      </w:pPr>
      <w:r w:rsidRPr="00743CAB">
        <w:rPr>
          <w:sz w:val="22"/>
          <w:szCs w:val="22"/>
        </w:rPr>
        <w:t>[GL-GEN-024: ISO 15189:2012 Standards for Medical laboratories</w:t>
      </w:r>
    </w:p>
    <w:p w:rsidR="000523D0" w:rsidRPr="00743CAB" w:rsidRDefault="000523D0" w:rsidP="000523D0">
      <w:pPr>
        <w:pStyle w:val="BodyText2"/>
        <w:numPr>
          <w:ilvl w:val="0"/>
          <w:numId w:val="8"/>
        </w:numPr>
        <w:spacing w:before="60" w:line="276" w:lineRule="auto"/>
        <w:rPr>
          <w:sz w:val="22"/>
          <w:szCs w:val="22"/>
        </w:rPr>
      </w:pPr>
      <w:r w:rsidRPr="00743CAB">
        <w:rPr>
          <w:sz w:val="22"/>
          <w:szCs w:val="22"/>
        </w:rPr>
        <w:t>UKAS publication M 3003 The Expression of Uncertainty and Confidence in Measurement Edition 1, December 1997.</w:t>
      </w:r>
    </w:p>
    <w:p w:rsidR="00F33FB1" w:rsidRPr="00743CAB" w:rsidRDefault="00F33FB1" w:rsidP="00F33FB1">
      <w:pPr>
        <w:pStyle w:val="BodyText2"/>
        <w:numPr>
          <w:ilvl w:val="0"/>
          <w:numId w:val="8"/>
        </w:numPr>
        <w:spacing w:before="60" w:line="276" w:lineRule="auto"/>
        <w:rPr>
          <w:sz w:val="22"/>
          <w:szCs w:val="22"/>
        </w:rPr>
      </w:pPr>
      <w:r w:rsidRPr="00743CAB">
        <w:rPr>
          <w:sz w:val="22"/>
          <w:szCs w:val="22"/>
        </w:rPr>
        <w:t>Measurement Good Practice Guide No. 11 (Issue 2). A Beginner’s Guide to Uncertainty of Measurement. Stephanie Bell. Centre for Basic, Thermal and Length Metrology. National Physical Laboratory</w:t>
      </w:r>
    </w:p>
    <w:p w:rsidR="000523D0" w:rsidRDefault="005E6CFC" w:rsidP="00A05895">
      <w:pPr>
        <w:pStyle w:val="BodyText2"/>
        <w:numPr>
          <w:ilvl w:val="0"/>
          <w:numId w:val="8"/>
        </w:numPr>
        <w:spacing w:before="60" w:line="276" w:lineRule="auto"/>
        <w:rPr>
          <w:sz w:val="22"/>
          <w:szCs w:val="22"/>
        </w:rPr>
      </w:pPr>
      <w:proofErr w:type="spellStart"/>
      <w:r>
        <w:rPr>
          <w:sz w:val="22"/>
          <w:szCs w:val="22"/>
        </w:rPr>
        <w:t>Illumina</w:t>
      </w:r>
      <w:proofErr w:type="spellEnd"/>
      <w:r>
        <w:rPr>
          <w:sz w:val="22"/>
          <w:szCs w:val="22"/>
        </w:rPr>
        <w:t xml:space="preserve"> </w:t>
      </w:r>
      <w:proofErr w:type="spellStart"/>
      <w:r>
        <w:rPr>
          <w:sz w:val="22"/>
          <w:szCs w:val="22"/>
        </w:rPr>
        <w:t>Next</w:t>
      </w:r>
      <w:r w:rsidR="00A05895" w:rsidRPr="00A05895">
        <w:rPr>
          <w:sz w:val="22"/>
          <w:szCs w:val="22"/>
        </w:rPr>
        <w:t>Seq</w:t>
      </w:r>
      <w:proofErr w:type="spellEnd"/>
      <w:r w:rsidR="00A05895" w:rsidRPr="00A05895">
        <w:rPr>
          <w:sz w:val="22"/>
          <w:szCs w:val="22"/>
        </w:rPr>
        <w:t xml:space="preserve"> </w:t>
      </w:r>
      <w:r w:rsidR="00B605E5">
        <w:rPr>
          <w:sz w:val="22"/>
          <w:szCs w:val="22"/>
        </w:rPr>
        <w:t xml:space="preserve">550 </w:t>
      </w:r>
      <w:r w:rsidR="00A05895" w:rsidRPr="00A05895">
        <w:rPr>
          <w:sz w:val="22"/>
          <w:szCs w:val="22"/>
        </w:rPr>
        <w:t>System Specification Sheet</w:t>
      </w:r>
    </w:p>
    <w:p w:rsidR="002C3890" w:rsidRDefault="005E6CFC" w:rsidP="00A05895">
      <w:pPr>
        <w:pStyle w:val="BodyText2"/>
        <w:numPr>
          <w:ilvl w:val="0"/>
          <w:numId w:val="8"/>
        </w:numPr>
        <w:spacing w:before="60" w:line="276" w:lineRule="auto"/>
        <w:rPr>
          <w:sz w:val="22"/>
          <w:szCs w:val="22"/>
        </w:rPr>
      </w:pPr>
      <w:proofErr w:type="spellStart"/>
      <w:r>
        <w:rPr>
          <w:sz w:val="22"/>
          <w:szCs w:val="22"/>
        </w:rPr>
        <w:t>QiaSeq</w:t>
      </w:r>
      <w:proofErr w:type="spellEnd"/>
      <w:r w:rsidR="00A05895" w:rsidRPr="00A05895">
        <w:rPr>
          <w:sz w:val="22"/>
          <w:szCs w:val="22"/>
        </w:rPr>
        <w:t xml:space="preserve"> Custom </w:t>
      </w:r>
      <w:proofErr w:type="spellStart"/>
      <w:r w:rsidR="00A05895" w:rsidRPr="00A05895">
        <w:rPr>
          <w:sz w:val="22"/>
          <w:szCs w:val="22"/>
        </w:rPr>
        <w:t>Amplicon</w:t>
      </w:r>
      <w:proofErr w:type="spellEnd"/>
      <w:r>
        <w:rPr>
          <w:sz w:val="22"/>
          <w:szCs w:val="22"/>
        </w:rPr>
        <w:t xml:space="preserve"> </w:t>
      </w:r>
      <w:r w:rsidR="00A05895" w:rsidRPr="00A05895">
        <w:rPr>
          <w:sz w:val="22"/>
          <w:szCs w:val="22"/>
        </w:rPr>
        <w:t>reference guide 15027983-02</w:t>
      </w:r>
    </w:p>
    <w:p w:rsidR="000523D0" w:rsidRDefault="000523D0" w:rsidP="000523D0">
      <w:pPr>
        <w:pStyle w:val="BodyText2"/>
        <w:numPr>
          <w:ilvl w:val="0"/>
          <w:numId w:val="8"/>
        </w:numPr>
        <w:spacing w:before="60" w:line="276" w:lineRule="auto"/>
        <w:rPr>
          <w:ins w:id="19" w:author="Smith, Alexander" w:date="2020-06-29T14:29:00Z"/>
          <w:sz w:val="22"/>
          <w:szCs w:val="22"/>
        </w:rPr>
      </w:pPr>
      <w:r w:rsidRPr="00743CAB">
        <w:rPr>
          <w:sz w:val="22"/>
          <w:szCs w:val="22"/>
        </w:rPr>
        <w:t>Laboratory SOP</w:t>
      </w:r>
      <w:r w:rsidR="005E6CFC">
        <w:rPr>
          <w:sz w:val="22"/>
          <w:szCs w:val="22"/>
        </w:rPr>
        <w:t>:</w:t>
      </w:r>
      <w:r w:rsidRPr="00743CAB">
        <w:rPr>
          <w:sz w:val="22"/>
          <w:szCs w:val="22"/>
        </w:rPr>
        <w:t xml:space="preserve"> </w:t>
      </w:r>
      <w:r w:rsidR="005E6CFC">
        <w:rPr>
          <w:sz w:val="22"/>
          <w:szCs w:val="22"/>
        </w:rPr>
        <w:t xml:space="preserve">DNA </w:t>
      </w:r>
      <w:proofErr w:type="gramStart"/>
      <w:r w:rsidR="005E6CFC">
        <w:rPr>
          <w:sz w:val="22"/>
          <w:szCs w:val="22"/>
        </w:rPr>
        <w:t>Sequencing</w:t>
      </w:r>
      <w:proofErr w:type="gramEnd"/>
      <w:r w:rsidR="005E6CFC">
        <w:rPr>
          <w:sz w:val="22"/>
          <w:szCs w:val="22"/>
        </w:rPr>
        <w:t xml:space="preserve"> using </w:t>
      </w:r>
      <w:proofErr w:type="spellStart"/>
      <w:r w:rsidR="005E6CFC">
        <w:rPr>
          <w:sz w:val="22"/>
          <w:szCs w:val="22"/>
        </w:rPr>
        <w:t>QiaSeq</w:t>
      </w:r>
      <w:proofErr w:type="spellEnd"/>
      <w:r w:rsidR="005E6CFC">
        <w:rPr>
          <w:sz w:val="22"/>
          <w:szCs w:val="22"/>
        </w:rPr>
        <w:t xml:space="preserve"> </w:t>
      </w:r>
      <w:r w:rsidR="00FA38D7">
        <w:rPr>
          <w:sz w:val="22"/>
          <w:szCs w:val="22"/>
        </w:rPr>
        <w:t>Targeted</w:t>
      </w:r>
      <w:r w:rsidR="005E6CFC">
        <w:rPr>
          <w:sz w:val="22"/>
          <w:szCs w:val="22"/>
        </w:rPr>
        <w:t xml:space="preserve"> </w:t>
      </w:r>
      <w:r w:rsidR="00AE4457">
        <w:rPr>
          <w:sz w:val="22"/>
          <w:szCs w:val="22"/>
        </w:rPr>
        <w:t>DNA Panels</w:t>
      </w:r>
      <w:r w:rsidR="005E6CFC">
        <w:rPr>
          <w:sz w:val="22"/>
          <w:szCs w:val="22"/>
        </w:rPr>
        <w:t>.</w:t>
      </w:r>
    </w:p>
    <w:p w:rsidR="003E421D" w:rsidRDefault="003E421D" w:rsidP="003E421D">
      <w:pPr>
        <w:pStyle w:val="BodyText2"/>
        <w:numPr>
          <w:ilvl w:val="0"/>
          <w:numId w:val="8"/>
        </w:numPr>
        <w:spacing w:before="60" w:line="276" w:lineRule="auto"/>
        <w:rPr>
          <w:sz w:val="22"/>
          <w:szCs w:val="22"/>
        </w:rPr>
      </w:pPr>
      <w:ins w:id="20" w:author="Smith, Alexander" w:date="2020-06-29T14:29:00Z">
        <w:r>
          <w:rPr>
            <w:sz w:val="22"/>
            <w:szCs w:val="22"/>
          </w:rPr>
          <w:t xml:space="preserve">Snappy </w:t>
        </w:r>
      </w:ins>
      <w:ins w:id="21" w:author="Smith, Alexander" w:date="2020-06-29T14:32:00Z">
        <w:r>
          <w:rPr>
            <w:sz w:val="22"/>
            <w:szCs w:val="22"/>
          </w:rPr>
          <w:t xml:space="preserve">NGS Analysis SOP: </w:t>
        </w:r>
        <w:r w:rsidRPr="003E421D">
          <w:rPr>
            <w:sz w:val="22"/>
            <w:szCs w:val="22"/>
          </w:rPr>
          <w:t>LP-HAE-LMH082</w:t>
        </w:r>
      </w:ins>
    </w:p>
    <w:p w:rsidR="00777D63" w:rsidRPr="00743CAB" w:rsidRDefault="00777D63" w:rsidP="00AE4457">
      <w:pPr>
        <w:pStyle w:val="BodyText1"/>
        <w:ind w:left="0"/>
        <w:jc w:val="both"/>
        <w:rPr>
          <w:b/>
        </w:rPr>
      </w:pPr>
    </w:p>
    <w:p w:rsidR="007D5E80" w:rsidRPr="00743CAB" w:rsidRDefault="007D5E80" w:rsidP="007D5E80">
      <w:pPr>
        <w:pStyle w:val="Heading2"/>
      </w:pPr>
      <w:bookmarkStart w:id="22" w:name="_Toc412649428"/>
      <w:bookmarkStart w:id="23" w:name="_Toc412649771"/>
      <w:bookmarkStart w:id="24" w:name="_Toc412649988"/>
      <w:bookmarkStart w:id="25" w:name="_Toc44066482"/>
      <w:r w:rsidRPr="00743CAB">
        <w:t>Equipment Used:</w:t>
      </w:r>
      <w:bookmarkEnd w:id="22"/>
      <w:bookmarkEnd w:id="23"/>
      <w:bookmarkEnd w:id="24"/>
      <w:bookmarkEnd w:id="25"/>
    </w:p>
    <w:p w:rsidR="007D5E80" w:rsidRPr="00743CAB" w:rsidRDefault="007D5E80" w:rsidP="007D5E80">
      <w:r w:rsidRPr="00743CAB">
        <w:t>List all of the main equi</w:t>
      </w:r>
      <w:r w:rsidR="00226824" w:rsidRPr="00743CAB">
        <w:t>pment used in the test procedure</w:t>
      </w:r>
    </w:p>
    <w:p w:rsidR="00226824" w:rsidRPr="00743CAB" w:rsidRDefault="00226824" w:rsidP="007D5E80"/>
    <w:tbl>
      <w:tblPr>
        <w:tblW w:w="8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2"/>
        <w:gridCol w:w="1985"/>
        <w:gridCol w:w="1701"/>
        <w:gridCol w:w="2127"/>
        <w:gridCol w:w="1117"/>
      </w:tblGrid>
      <w:tr w:rsidR="00226824" w:rsidRPr="00743CAB">
        <w:trPr>
          <w:jc w:val="center"/>
        </w:trPr>
        <w:tc>
          <w:tcPr>
            <w:tcW w:w="1822" w:type="dxa"/>
            <w:vAlign w:val="center"/>
          </w:tcPr>
          <w:p w:rsidR="00226824" w:rsidRPr="00743CAB" w:rsidRDefault="00226824" w:rsidP="00743214">
            <w:pPr>
              <w:jc w:val="center"/>
              <w:rPr>
                <w:rFonts w:cs="Arial"/>
                <w:b/>
                <w:bCs/>
              </w:rPr>
            </w:pPr>
            <w:r w:rsidRPr="00743CAB">
              <w:rPr>
                <w:rFonts w:cs="Arial"/>
                <w:b/>
                <w:bCs/>
              </w:rPr>
              <w:t>Manufacturer</w:t>
            </w:r>
          </w:p>
        </w:tc>
        <w:tc>
          <w:tcPr>
            <w:tcW w:w="1985" w:type="dxa"/>
            <w:vAlign w:val="center"/>
          </w:tcPr>
          <w:p w:rsidR="00226824" w:rsidRPr="00743CAB" w:rsidRDefault="00226824" w:rsidP="005434BA">
            <w:pPr>
              <w:jc w:val="center"/>
              <w:rPr>
                <w:rFonts w:cs="Arial"/>
                <w:b/>
                <w:bCs/>
              </w:rPr>
            </w:pPr>
            <w:r w:rsidRPr="00743CAB">
              <w:rPr>
                <w:rFonts w:cs="Arial"/>
                <w:b/>
                <w:bCs/>
              </w:rPr>
              <w:t>Model</w:t>
            </w:r>
          </w:p>
        </w:tc>
        <w:tc>
          <w:tcPr>
            <w:tcW w:w="1701" w:type="dxa"/>
          </w:tcPr>
          <w:p w:rsidR="00226824" w:rsidRPr="00743CAB" w:rsidRDefault="00226824" w:rsidP="00743214">
            <w:pPr>
              <w:jc w:val="center"/>
              <w:rPr>
                <w:rFonts w:cs="Arial"/>
                <w:b/>
                <w:bCs/>
              </w:rPr>
            </w:pPr>
            <w:r w:rsidRPr="00743CAB">
              <w:rPr>
                <w:rFonts w:cs="Arial"/>
                <w:b/>
                <w:bCs/>
              </w:rPr>
              <w:t>Asset No</w:t>
            </w:r>
          </w:p>
        </w:tc>
        <w:tc>
          <w:tcPr>
            <w:tcW w:w="2127" w:type="dxa"/>
          </w:tcPr>
          <w:p w:rsidR="00226824" w:rsidRPr="00743CAB" w:rsidRDefault="00226824" w:rsidP="005434BA">
            <w:pPr>
              <w:jc w:val="center"/>
              <w:rPr>
                <w:rFonts w:cs="Arial"/>
                <w:b/>
                <w:bCs/>
              </w:rPr>
            </w:pPr>
            <w:r w:rsidRPr="00743CAB">
              <w:rPr>
                <w:rFonts w:cs="Arial"/>
                <w:b/>
                <w:bCs/>
              </w:rPr>
              <w:t>Serial No</w:t>
            </w:r>
          </w:p>
        </w:tc>
        <w:tc>
          <w:tcPr>
            <w:tcW w:w="1117" w:type="dxa"/>
          </w:tcPr>
          <w:p w:rsidR="00226824" w:rsidRPr="00743CAB" w:rsidRDefault="00226824" w:rsidP="005434BA">
            <w:pPr>
              <w:jc w:val="center"/>
              <w:rPr>
                <w:rFonts w:cs="Arial"/>
                <w:b/>
                <w:bCs/>
              </w:rPr>
            </w:pPr>
            <w:r w:rsidRPr="00743CAB">
              <w:rPr>
                <w:rFonts w:cs="Arial"/>
                <w:b/>
                <w:bCs/>
              </w:rPr>
              <w:t>Room</w:t>
            </w:r>
          </w:p>
        </w:tc>
      </w:tr>
      <w:tr w:rsidR="00226824" w:rsidRPr="00743CAB">
        <w:trPr>
          <w:jc w:val="center"/>
        </w:trPr>
        <w:tc>
          <w:tcPr>
            <w:tcW w:w="1822" w:type="dxa"/>
            <w:vAlign w:val="center"/>
          </w:tcPr>
          <w:p w:rsidR="00226824" w:rsidRPr="00743CAB" w:rsidRDefault="002C3890" w:rsidP="005434BA">
            <w:pPr>
              <w:jc w:val="center"/>
              <w:rPr>
                <w:rFonts w:cs="Arial"/>
              </w:rPr>
            </w:pPr>
            <w:proofErr w:type="spellStart"/>
            <w:r>
              <w:rPr>
                <w:rFonts w:cs="Arial"/>
              </w:rPr>
              <w:t>Illumina</w:t>
            </w:r>
            <w:proofErr w:type="spellEnd"/>
          </w:p>
        </w:tc>
        <w:tc>
          <w:tcPr>
            <w:tcW w:w="1985" w:type="dxa"/>
            <w:vAlign w:val="center"/>
          </w:tcPr>
          <w:p w:rsidR="00226824" w:rsidRPr="00743CAB" w:rsidRDefault="005E6CFC" w:rsidP="00226824">
            <w:pPr>
              <w:jc w:val="center"/>
              <w:rPr>
                <w:rFonts w:cs="Arial"/>
              </w:rPr>
            </w:pPr>
            <w:proofErr w:type="spellStart"/>
            <w:r>
              <w:rPr>
                <w:rFonts w:cs="Arial"/>
              </w:rPr>
              <w:t>Next</w:t>
            </w:r>
            <w:r w:rsidR="002C3890">
              <w:rPr>
                <w:rFonts w:cs="Arial"/>
              </w:rPr>
              <w:t>Seq</w:t>
            </w:r>
            <w:proofErr w:type="spellEnd"/>
            <w:r>
              <w:rPr>
                <w:rFonts w:cs="Arial"/>
              </w:rPr>
              <w:t xml:space="preserve"> 550</w:t>
            </w:r>
          </w:p>
        </w:tc>
        <w:tc>
          <w:tcPr>
            <w:tcW w:w="1701" w:type="dxa"/>
            <w:vAlign w:val="center"/>
          </w:tcPr>
          <w:p w:rsidR="00226824" w:rsidRPr="00743CAB" w:rsidRDefault="00226824" w:rsidP="00226824">
            <w:pPr>
              <w:jc w:val="center"/>
              <w:rPr>
                <w:rFonts w:cs="Arial"/>
              </w:rPr>
            </w:pPr>
            <w:r w:rsidRPr="00743CAB">
              <w:rPr>
                <w:rFonts w:cs="Arial"/>
              </w:rPr>
              <w:t>LMH-</w:t>
            </w:r>
            <w:proofErr w:type="spellStart"/>
            <w:r w:rsidR="005E6CFC">
              <w:rPr>
                <w:rFonts w:cs="Arial"/>
              </w:rPr>
              <w:t>xxxx</w:t>
            </w:r>
            <w:proofErr w:type="spellEnd"/>
          </w:p>
        </w:tc>
        <w:tc>
          <w:tcPr>
            <w:tcW w:w="2127" w:type="dxa"/>
            <w:vAlign w:val="center"/>
          </w:tcPr>
          <w:p w:rsidR="00226824" w:rsidRPr="00743CAB" w:rsidRDefault="005E6CFC" w:rsidP="00226824">
            <w:pPr>
              <w:jc w:val="center"/>
              <w:rPr>
                <w:rFonts w:cs="Arial"/>
              </w:rPr>
            </w:pPr>
            <w:proofErr w:type="spellStart"/>
            <w:r>
              <w:rPr>
                <w:rFonts w:cs="Arial"/>
              </w:rPr>
              <w:t>Nxxxxx</w:t>
            </w:r>
            <w:proofErr w:type="spellEnd"/>
          </w:p>
        </w:tc>
        <w:tc>
          <w:tcPr>
            <w:tcW w:w="1117" w:type="dxa"/>
            <w:vAlign w:val="center"/>
          </w:tcPr>
          <w:p w:rsidR="00226824" w:rsidRPr="00743CAB" w:rsidRDefault="00226824" w:rsidP="00226824">
            <w:pPr>
              <w:jc w:val="center"/>
              <w:rPr>
                <w:rFonts w:cs="Arial"/>
              </w:rPr>
            </w:pPr>
            <w:r w:rsidRPr="00743CAB">
              <w:rPr>
                <w:rFonts w:cs="Arial"/>
              </w:rPr>
              <w:t>G.19</w:t>
            </w:r>
          </w:p>
        </w:tc>
      </w:tr>
      <w:tr w:rsidR="00515CE7" w:rsidRPr="00743CAB">
        <w:trPr>
          <w:jc w:val="center"/>
        </w:trPr>
        <w:tc>
          <w:tcPr>
            <w:tcW w:w="1822" w:type="dxa"/>
            <w:vAlign w:val="center"/>
          </w:tcPr>
          <w:p w:rsidR="00515CE7" w:rsidRDefault="005E6CFC" w:rsidP="005434BA">
            <w:pPr>
              <w:jc w:val="center"/>
              <w:rPr>
                <w:rFonts w:cs="Arial"/>
              </w:rPr>
            </w:pPr>
            <w:r>
              <w:rPr>
                <w:rFonts w:cs="Arial"/>
              </w:rPr>
              <w:t>Hamilton</w:t>
            </w:r>
          </w:p>
        </w:tc>
        <w:tc>
          <w:tcPr>
            <w:tcW w:w="1985" w:type="dxa"/>
            <w:vAlign w:val="center"/>
          </w:tcPr>
          <w:p w:rsidR="00515CE7" w:rsidRDefault="005E6CFC" w:rsidP="00226824">
            <w:pPr>
              <w:jc w:val="center"/>
              <w:rPr>
                <w:rFonts w:cs="Arial"/>
              </w:rPr>
            </w:pPr>
            <w:proofErr w:type="spellStart"/>
            <w:r>
              <w:rPr>
                <w:rFonts w:cs="Arial"/>
              </w:rPr>
              <w:t>MicroLab</w:t>
            </w:r>
            <w:proofErr w:type="spellEnd"/>
            <w:r>
              <w:rPr>
                <w:rFonts w:cs="Arial"/>
              </w:rPr>
              <w:t xml:space="preserve"> Star</w:t>
            </w:r>
          </w:p>
        </w:tc>
        <w:tc>
          <w:tcPr>
            <w:tcW w:w="1701" w:type="dxa"/>
            <w:vAlign w:val="center"/>
          </w:tcPr>
          <w:p w:rsidR="00515CE7" w:rsidRPr="00743CAB" w:rsidRDefault="00515CE7" w:rsidP="00226824">
            <w:pPr>
              <w:jc w:val="center"/>
              <w:rPr>
                <w:rFonts w:cs="Arial"/>
              </w:rPr>
            </w:pPr>
            <w:r>
              <w:rPr>
                <w:rFonts w:cs="Arial"/>
              </w:rPr>
              <w:t>LMH-</w:t>
            </w:r>
            <w:proofErr w:type="spellStart"/>
            <w:r w:rsidR="005E6CFC">
              <w:rPr>
                <w:rFonts w:cs="Arial"/>
              </w:rPr>
              <w:t>xxxx</w:t>
            </w:r>
            <w:proofErr w:type="spellEnd"/>
          </w:p>
        </w:tc>
        <w:tc>
          <w:tcPr>
            <w:tcW w:w="2127" w:type="dxa"/>
            <w:vAlign w:val="center"/>
          </w:tcPr>
          <w:p w:rsidR="00515CE7" w:rsidRDefault="00B605E5" w:rsidP="00226824">
            <w:pPr>
              <w:jc w:val="center"/>
              <w:rPr>
                <w:rFonts w:cs="Arial"/>
              </w:rPr>
            </w:pPr>
            <w:proofErr w:type="spellStart"/>
            <w:proofErr w:type="gramStart"/>
            <w:r>
              <w:rPr>
                <w:rFonts w:cs="Arial"/>
              </w:rPr>
              <w:t>xxxxxx</w:t>
            </w:r>
            <w:proofErr w:type="spellEnd"/>
            <w:proofErr w:type="gramEnd"/>
          </w:p>
        </w:tc>
        <w:tc>
          <w:tcPr>
            <w:tcW w:w="1117" w:type="dxa"/>
            <w:vAlign w:val="center"/>
          </w:tcPr>
          <w:p w:rsidR="00515CE7" w:rsidRPr="00743CAB" w:rsidRDefault="00515CE7" w:rsidP="00226824">
            <w:pPr>
              <w:jc w:val="center"/>
              <w:rPr>
                <w:rFonts w:cs="Arial"/>
              </w:rPr>
            </w:pPr>
            <w:r>
              <w:rPr>
                <w:rFonts w:cs="Arial"/>
              </w:rPr>
              <w:t>G.</w:t>
            </w:r>
            <w:r w:rsidR="00B605E5">
              <w:rPr>
                <w:rFonts w:cs="Arial"/>
              </w:rPr>
              <w:t>22</w:t>
            </w:r>
          </w:p>
        </w:tc>
      </w:tr>
    </w:tbl>
    <w:p w:rsidR="00226824" w:rsidRPr="00743CAB" w:rsidRDefault="00226824" w:rsidP="007D5E80">
      <w:pPr>
        <w:pStyle w:val="BodyText1"/>
        <w:ind w:left="0"/>
        <w:jc w:val="both"/>
      </w:pPr>
    </w:p>
    <w:p w:rsidR="007D5E80" w:rsidRPr="00743CAB" w:rsidRDefault="007D5E80" w:rsidP="007D5E80">
      <w:pPr>
        <w:pStyle w:val="BodyText1"/>
        <w:ind w:left="0"/>
        <w:jc w:val="both"/>
      </w:pPr>
      <w:r w:rsidRPr="00743CAB">
        <w:t>Add or delete rows as appropriate</w:t>
      </w:r>
    </w:p>
    <w:p w:rsidR="00D9557F" w:rsidRPr="00743CAB" w:rsidRDefault="00D9557F" w:rsidP="00D9557F"/>
    <w:p w:rsidR="00D9557F" w:rsidRPr="00743CAB" w:rsidRDefault="00D9557F" w:rsidP="00D9557F">
      <w:pPr>
        <w:pStyle w:val="Heading2"/>
      </w:pPr>
      <w:bookmarkStart w:id="26" w:name="_Toc412649432"/>
      <w:bookmarkStart w:id="27" w:name="_Toc412649775"/>
      <w:bookmarkStart w:id="28" w:name="_Toc412649992"/>
      <w:bookmarkStart w:id="29" w:name="_Toc44066483"/>
      <w:r w:rsidRPr="00743CAB">
        <w:t>Measuring/Testing/Monitoring Equipment</w:t>
      </w:r>
      <w:bookmarkEnd w:id="26"/>
      <w:bookmarkEnd w:id="27"/>
      <w:bookmarkEnd w:id="28"/>
      <w:bookmarkEnd w:id="29"/>
    </w:p>
    <w:p w:rsidR="00D9557F" w:rsidRPr="00743CAB" w:rsidRDefault="007D5E80" w:rsidP="00D9557F">
      <w:r w:rsidRPr="00743CAB">
        <w:t xml:space="preserve">List all </w:t>
      </w:r>
      <w:r w:rsidR="006B2AA3" w:rsidRPr="00743CAB">
        <w:t xml:space="preserve">supplementary </w:t>
      </w:r>
      <w:r w:rsidRPr="00743CAB">
        <w:t xml:space="preserve">equipment used </w:t>
      </w:r>
      <w:r w:rsidR="006B2AA3" w:rsidRPr="00743CAB">
        <w:t xml:space="preserve">to calibrate equipment that forms part of the test procedure or that is used to perform any measurements that form part of this validation study (e.g. temperature data loggers). If </w:t>
      </w:r>
      <w:proofErr w:type="gramStart"/>
      <w:r w:rsidR="006B2AA3" w:rsidRPr="00743CAB">
        <w:t>this has been performed by a supplier</w:t>
      </w:r>
      <w:proofErr w:type="gramEnd"/>
      <w:r w:rsidR="006B2AA3" w:rsidRPr="00743CAB">
        <w:t>, reference the supplier’s calibration report.</w:t>
      </w:r>
    </w:p>
    <w:tbl>
      <w:tblPr>
        <w:tblW w:w="105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3"/>
        <w:gridCol w:w="2340"/>
        <w:gridCol w:w="3780"/>
      </w:tblGrid>
      <w:tr w:rsidR="00743CAB" w:rsidRPr="00743CAB">
        <w:tc>
          <w:tcPr>
            <w:tcW w:w="4423" w:type="dxa"/>
          </w:tcPr>
          <w:p w:rsidR="00D9557F" w:rsidRPr="00743CAB" w:rsidRDefault="00D9557F" w:rsidP="005434BA">
            <w:pPr>
              <w:pStyle w:val="BodyText1"/>
              <w:ind w:left="0"/>
              <w:jc w:val="both"/>
            </w:pPr>
            <w:r w:rsidRPr="00743CAB">
              <w:rPr>
                <w:b/>
              </w:rPr>
              <w:t>Equipment Type</w:t>
            </w:r>
          </w:p>
        </w:tc>
        <w:tc>
          <w:tcPr>
            <w:tcW w:w="2340" w:type="dxa"/>
          </w:tcPr>
          <w:p w:rsidR="00D9557F" w:rsidRPr="00743CAB" w:rsidRDefault="00D9557F" w:rsidP="005434BA">
            <w:pPr>
              <w:pStyle w:val="BodyText1"/>
              <w:ind w:left="0"/>
              <w:rPr>
                <w:b/>
              </w:rPr>
            </w:pPr>
            <w:r w:rsidRPr="00743CAB">
              <w:rPr>
                <w:b/>
              </w:rPr>
              <w:t>Serial/ID no</w:t>
            </w:r>
          </w:p>
        </w:tc>
        <w:tc>
          <w:tcPr>
            <w:tcW w:w="3780" w:type="dxa"/>
            <w:vAlign w:val="center"/>
          </w:tcPr>
          <w:p w:rsidR="00D9557F" w:rsidRPr="00743CAB" w:rsidRDefault="00D9557F" w:rsidP="005434BA">
            <w:pPr>
              <w:pStyle w:val="BodyText1"/>
              <w:ind w:left="0"/>
              <w:rPr>
                <w:b/>
              </w:rPr>
            </w:pPr>
            <w:r w:rsidRPr="00743CAB">
              <w:rPr>
                <w:b/>
              </w:rPr>
              <w:t>Calibration Status &amp; Date</w:t>
            </w:r>
          </w:p>
        </w:tc>
      </w:tr>
      <w:tr w:rsidR="00743CAB" w:rsidRPr="00743CAB">
        <w:tc>
          <w:tcPr>
            <w:tcW w:w="4423" w:type="dxa"/>
            <w:vAlign w:val="center"/>
          </w:tcPr>
          <w:p w:rsidR="00D9557F" w:rsidRPr="00743CAB" w:rsidRDefault="00777D63" w:rsidP="00743CAB">
            <w:pPr>
              <w:pStyle w:val="BodyText1"/>
              <w:ind w:left="0"/>
              <w:jc w:val="center"/>
            </w:pPr>
            <w:proofErr w:type="gramStart"/>
            <w:r>
              <w:t>n</w:t>
            </w:r>
            <w:proofErr w:type="gramEnd"/>
            <w:r>
              <w:t>/a</w:t>
            </w:r>
          </w:p>
        </w:tc>
        <w:tc>
          <w:tcPr>
            <w:tcW w:w="2340" w:type="dxa"/>
            <w:vAlign w:val="center"/>
          </w:tcPr>
          <w:p w:rsidR="00D9557F" w:rsidRPr="00743CAB" w:rsidRDefault="00D9557F" w:rsidP="0009055A">
            <w:pPr>
              <w:pStyle w:val="BodyText1"/>
              <w:ind w:left="0"/>
              <w:jc w:val="center"/>
            </w:pPr>
          </w:p>
        </w:tc>
        <w:tc>
          <w:tcPr>
            <w:tcW w:w="3780" w:type="dxa"/>
          </w:tcPr>
          <w:p w:rsidR="00D9557F" w:rsidRPr="00743CAB" w:rsidRDefault="00D9557F" w:rsidP="005434BA">
            <w:pPr>
              <w:pStyle w:val="BodyText1"/>
              <w:ind w:left="0"/>
              <w:jc w:val="both"/>
            </w:pPr>
          </w:p>
        </w:tc>
      </w:tr>
    </w:tbl>
    <w:p w:rsidR="00CD343E" w:rsidRPr="00743CAB" w:rsidRDefault="00CD343E" w:rsidP="00CD343E">
      <w:pPr>
        <w:pStyle w:val="BodyText1"/>
        <w:ind w:left="0"/>
        <w:jc w:val="both"/>
      </w:pPr>
      <w:r w:rsidRPr="00743CAB">
        <w:t xml:space="preserve">Append copies of calibration certificates to the completed protocol or reference the appropriate </w:t>
      </w:r>
      <w:proofErr w:type="spellStart"/>
      <w:r w:rsidRPr="00743CAB">
        <w:t>QPulse</w:t>
      </w:r>
      <w:proofErr w:type="spellEnd"/>
      <w:r w:rsidRPr="00743CAB">
        <w:t xml:space="preserve"> Asset record where they may be found</w:t>
      </w:r>
      <w:r w:rsidR="00CE44F8">
        <w:t xml:space="preserve">. </w:t>
      </w:r>
    </w:p>
    <w:p w:rsidR="00D9557F" w:rsidRPr="00743CAB" w:rsidRDefault="00D9557F" w:rsidP="00D9557F"/>
    <w:p w:rsidR="00583147" w:rsidRPr="00743CAB" w:rsidRDefault="00583147" w:rsidP="00636AD4">
      <w:pPr>
        <w:pStyle w:val="BodyText1"/>
        <w:ind w:hanging="340"/>
        <w:jc w:val="both"/>
      </w:pPr>
    </w:p>
    <w:p w:rsidR="009449D7" w:rsidRPr="00743CAB" w:rsidRDefault="009449D7">
      <w:pPr>
        <w:rPr>
          <w:b/>
          <w:szCs w:val="20"/>
        </w:rPr>
      </w:pPr>
      <w:r w:rsidRPr="00743CAB">
        <w:br w:type="page"/>
      </w:r>
    </w:p>
    <w:p w:rsidR="0049250F" w:rsidRPr="00743CAB" w:rsidRDefault="0049250F" w:rsidP="0049250F">
      <w:pPr>
        <w:pStyle w:val="Heading1"/>
      </w:pPr>
      <w:bookmarkStart w:id="30" w:name="_Toc44066484"/>
      <w:r w:rsidRPr="00743CAB">
        <w:t xml:space="preserve">SECTION 1: </w:t>
      </w:r>
      <w:r w:rsidR="00905B77" w:rsidRPr="00743CAB">
        <w:t xml:space="preserve">Validation / Verification </w:t>
      </w:r>
      <w:r w:rsidRPr="00743CAB">
        <w:t>Details</w:t>
      </w:r>
      <w:bookmarkEnd w:id="30"/>
      <w:r w:rsidRPr="00743CAB">
        <w:t xml:space="preserve"> </w:t>
      </w:r>
    </w:p>
    <w:p w:rsidR="0049250F" w:rsidRPr="00743CAB" w:rsidRDefault="0049250F" w:rsidP="005434BA">
      <w:pPr>
        <w:spacing w:before="120" w:after="120"/>
      </w:pPr>
    </w:p>
    <w:p w:rsidR="0049250F" w:rsidRDefault="0049250F" w:rsidP="0049250F">
      <w:pPr>
        <w:pStyle w:val="Heading2"/>
      </w:pPr>
      <w:bookmarkStart w:id="31" w:name="_Toc44066485"/>
      <w:r w:rsidRPr="00743CAB">
        <w:t>Section 1.1: Test details</w:t>
      </w:r>
      <w:bookmarkEnd w:id="31"/>
    </w:p>
    <w:p w:rsidR="005E6710" w:rsidRPr="00743CAB" w:rsidRDefault="00E03632" w:rsidP="00E03632">
      <w:pPr>
        <w:pStyle w:val="Heading2"/>
      </w:pPr>
      <w:bookmarkStart w:id="32" w:name="_Toc44066486"/>
      <w:r>
        <w:t>1.1.1</w:t>
      </w:r>
      <w:r w:rsidR="005E6710">
        <w:t xml:space="preserve">The Myeloid and Lymphoid </w:t>
      </w:r>
      <w:proofErr w:type="spellStart"/>
      <w:r w:rsidR="00FA38D7">
        <w:t>QiaSeq</w:t>
      </w:r>
      <w:proofErr w:type="spellEnd"/>
      <w:r w:rsidR="00FA38D7">
        <w:t xml:space="preserve"> Targeted DNA </w:t>
      </w:r>
      <w:r w:rsidR="005E6710">
        <w:t>Gene Panels</w:t>
      </w:r>
      <w:bookmarkEnd w:id="32"/>
    </w:p>
    <w:p w:rsidR="005E6710" w:rsidRDefault="005E6710" w:rsidP="002118DC">
      <w:pPr>
        <w:spacing w:line="276" w:lineRule="auto"/>
      </w:pPr>
    </w:p>
    <w:p w:rsidR="002118DC" w:rsidRPr="007C53BE" w:rsidRDefault="002118DC" w:rsidP="00FA38D7">
      <w:pPr>
        <w:spacing w:line="276" w:lineRule="auto"/>
      </w:pPr>
      <w:r w:rsidRPr="007C53BE">
        <w:t>Background:</w:t>
      </w:r>
      <w:r w:rsidR="00F970D2">
        <w:t xml:space="preserve"> </w:t>
      </w:r>
      <w:r w:rsidR="00FA38D7">
        <w:t>t</w:t>
      </w:r>
      <w:r w:rsidR="00B605E5">
        <w:t xml:space="preserve">argeted DNA re-sequencing panels </w:t>
      </w:r>
      <w:r w:rsidRPr="007C53BE">
        <w:t xml:space="preserve">use next-generation sequencing (NGS) technology to identify somatic </w:t>
      </w:r>
      <w:r w:rsidR="00B605E5">
        <w:t xml:space="preserve">or acquired </w:t>
      </w:r>
      <w:r w:rsidRPr="007C53BE">
        <w:t xml:space="preserve">mutations </w:t>
      </w:r>
      <w:r w:rsidR="00FB1EC9">
        <w:t>in patient material</w:t>
      </w:r>
      <w:r w:rsidRPr="007C53BE">
        <w:t xml:space="preserve">. </w:t>
      </w:r>
      <w:r w:rsidR="00B605E5">
        <w:t>Here, we</w:t>
      </w:r>
      <w:r w:rsidRPr="007C53BE">
        <w:t xml:space="preserve"> designed </w:t>
      </w:r>
      <w:r w:rsidR="00B605E5" w:rsidRPr="007C53BE">
        <w:t>pane</w:t>
      </w:r>
      <w:r w:rsidR="00FB1EC9">
        <w:t>ls</w:t>
      </w:r>
      <w:r w:rsidR="00B605E5" w:rsidRPr="007C53BE">
        <w:t xml:space="preserve"> </w:t>
      </w:r>
      <w:r w:rsidRPr="007C53BE">
        <w:t xml:space="preserve">to sequence genes or gene sub-regions (hot spots) that are frequently mutated in </w:t>
      </w:r>
      <w:r w:rsidR="00FB1EC9">
        <w:t>a</w:t>
      </w:r>
      <w:r w:rsidRPr="007C53BE">
        <w:t xml:space="preserve">cute myeloid </w:t>
      </w:r>
      <w:proofErr w:type="spellStart"/>
      <w:r w:rsidRPr="007C53BE">
        <w:t>leukemia</w:t>
      </w:r>
      <w:proofErr w:type="spellEnd"/>
      <w:r w:rsidRPr="007C53BE">
        <w:t xml:space="preserve"> (AML), </w:t>
      </w:r>
      <w:proofErr w:type="spellStart"/>
      <w:r w:rsidR="00FB1EC9">
        <w:t>m</w:t>
      </w:r>
      <w:r w:rsidRPr="007C53BE">
        <w:t>yelodysplastic</w:t>
      </w:r>
      <w:proofErr w:type="spellEnd"/>
      <w:r w:rsidRPr="007C53BE">
        <w:t xml:space="preserve"> syndrome (MDS) and </w:t>
      </w:r>
      <w:proofErr w:type="spellStart"/>
      <w:r w:rsidR="00FB1EC9">
        <w:t>m</w:t>
      </w:r>
      <w:r w:rsidRPr="007C53BE">
        <w:t>yeloproliferative</w:t>
      </w:r>
      <w:proofErr w:type="spellEnd"/>
      <w:r w:rsidRPr="007C53BE">
        <w:t xml:space="preserve"> </w:t>
      </w:r>
      <w:proofErr w:type="spellStart"/>
      <w:r w:rsidRPr="007C53BE">
        <w:t>neoplasms</w:t>
      </w:r>
      <w:proofErr w:type="spellEnd"/>
      <w:r w:rsidRPr="007C53BE">
        <w:t xml:space="preserve"> (MPN)</w:t>
      </w:r>
      <w:r w:rsidR="00FB1EC9">
        <w:t xml:space="preserve"> as well as lymphoid diseases</w:t>
      </w:r>
      <w:r w:rsidRPr="007C53BE">
        <w:t xml:space="preserve">. </w:t>
      </w:r>
      <w:r>
        <w:t xml:space="preserve">The assay is not strictly limited to these </w:t>
      </w:r>
      <w:r w:rsidR="00FA38D7">
        <w:t>exact designs</w:t>
      </w:r>
      <w:r>
        <w:t xml:space="preserve"> however</w:t>
      </w:r>
      <w:r w:rsidR="00FB1EC9">
        <w:t xml:space="preserve">, as it is routine to add or remove gene targets as and when required by the NHSE test directory or suggested by clinical need. For the purposes of this validation, genes panels targeting myeloid and lymphoid genes will be used as examples to </w:t>
      </w:r>
      <w:r w:rsidR="000A064A">
        <w:t>validate</w:t>
      </w:r>
      <w:r w:rsidR="00FB1EC9">
        <w:t xml:space="preserve"> the technology. </w:t>
      </w:r>
      <w:r w:rsidR="004A2D3C">
        <w:t>If genes are added or removed, it will be necessary to perform only a restricted verification to ensure all quality metrics pass acceptance criteria for any changes made.</w:t>
      </w:r>
    </w:p>
    <w:p w:rsidR="002118DC" w:rsidRPr="007C53BE" w:rsidRDefault="002118DC" w:rsidP="00FA38D7">
      <w:pPr>
        <w:spacing w:line="276" w:lineRule="auto"/>
        <w:rPr>
          <w:rFonts w:eastAsia="Times New Roman" w:cs="Arial"/>
          <w:bCs/>
        </w:rPr>
      </w:pPr>
    </w:p>
    <w:p w:rsidR="002118DC" w:rsidRPr="007C53BE" w:rsidRDefault="002118DC" w:rsidP="00FA38D7">
      <w:pPr>
        <w:spacing w:line="276" w:lineRule="auto"/>
        <w:rPr>
          <w:rFonts w:eastAsia="Times New Roman" w:cs="Arial"/>
          <w:bCs/>
        </w:rPr>
      </w:pPr>
      <w:r w:rsidRPr="007C53BE">
        <w:rPr>
          <w:rFonts w:eastAsia="Times New Roman" w:cs="Arial"/>
          <w:bCs/>
        </w:rPr>
        <w:t>Requirements of the assay: This method is designed to detect somatic and inherited mutations in clinically relevant sample, for example peripheral blood or bone marrow. These samples may be for the purpose of diagnosis</w:t>
      </w:r>
      <w:r w:rsidR="00FA38D7">
        <w:rPr>
          <w:rFonts w:eastAsia="Times New Roman" w:cs="Arial"/>
          <w:bCs/>
        </w:rPr>
        <w:t xml:space="preserve"> and/or </w:t>
      </w:r>
      <w:r>
        <w:rPr>
          <w:rFonts w:eastAsia="Times New Roman" w:cs="Arial"/>
          <w:bCs/>
        </w:rPr>
        <w:t>prognosis</w:t>
      </w:r>
      <w:r w:rsidRPr="007C53BE">
        <w:rPr>
          <w:rFonts w:eastAsia="Times New Roman" w:cs="Arial"/>
          <w:bCs/>
        </w:rPr>
        <w:t xml:space="preserve">, </w:t>
      </w:r>
      <w:r w:rsidR="00FB1EC9">
        <w:rPr>
          <w:rFonts w:eastAsia="Times New Roman" w:cs="Arial"/>
          <w:bCs/>
        </w:rPr>
        <w:t xml:space="preserve">and </w:t>
      </w:r>
      <w:r w:rsidR="00FA38D7">
        <w:rPr>
          <w:rFonts w:eastAsia="Times New Roman" w:cs="Arial"/>
          <w:bCs/>
        </w:rPr>
        <w:t xml:space="preserve">very occasionally </w:t>
      </w:r>
      <w:r w:rsidR="00FB1EC9">
        <w:rPr>
          <w:rFonts w:eastAsia="Times New Roman" w:cs="Arial"/>
          <w:bCs/>
        </w:rPr>
        <w:t>for</w:t>
      </w:r>
      <w:r w:rsidRPr="007C53BE">
        <w:rPr>
          <w:rFonts w:eastAsia="Times New Roman" w:cs="Arial"/>
          <w:bCs/>
        </w:rPr>
        <w:t xml:space="preserve"> </w:t>
      </w:r>
      <w:r w:rsidR="00FB1EC9">
        <w:rPr>
          <w:rFonts w:eastAsia="Times New Roman" w:cs="Arial"/>
          <w:bCs/>
        </w:rPr>
        <w:t xml:space="preserve">continued </w:t>
      </w:r>
      <w:r w:rsidRPr="007C53BE">
        <w:rPr>
          <w:rFonts w:eastAsia="Times New Roman" w:cs="Arial"/>
          <w:bCs/>
        </w:rPr>
        <w:t xml:space="preserve">monitoring </w:t>
      </w:r>
      <w:r w:rsidR="00FB1EC9">
        <w:rPr>
          <w:rFonts w:eastAsia="Times New Roman" w:cs="Arial"/>
          <w:bCs/>
        </w:rPr>
        <w:t>purposes</w:t>
      </w:r>
      <w:r w:rsidR="00FA38D7">
        <w:rPr>
          <w:rFonts w:eastAsia="Times New Roman" w:cs="Arial"/>
          <w:bCs/>
        </w:rPr>
        <w:t>,</w:t>
      </w:r>
      <w:r w:rsidRPr="007C53BE">
        <w:rPr>
          <w:rFonts w:eastAsia="Times New Roman" w:cs="Arial"/>
          <w:bCs/>
        </w:rPr>
        <w:t xml:space="preserve"> if </w:t>
      </w:r>
      <w:r w:rsidR="00012B8F">
        <w:rPr>
          <w:rFonts w:eastAsia="Times New Roman" w:cs="Arial"/>
          <w:bCs/>
        </w:rPr>
        <w:t>deemed necessary</w:t>
      </w:r>
      <w:r w:rsidRPr="007C53BE">
        <w:rPr>
          <w:rFonts w:eastAsia="Times New Roman" w:cs="Arial"/>
          <w:bCs/>
        </w:rPr>
        <w:t xml:space="preserve"> by a clinician.</w:t>
      </w:r>
    </w:p>
    <w:p w:rsidR="002118DC" w:rsidRPr="007C53BE" w:rsidRDefault="002118DC" w:rsidP="00FA38D7">
      <w:pPr>
        <w:spacing w:line="276" w:lineRule="auto"/>
        <w:rPr>
          <w:rFonts w:eastAsia="Times New Roman" w:cs="Arial"/>
          <w:bCs/>
        </w:rPr>
      </w:pPr>
    </w:p>
    <w:p w:rsidR="002118DC" w:rsidRDefault="002118DC" w:rsidP="00FA38D7">
      <w:pPr>
        <w:spacing w:line="276" w:lineRule="auto"/>
        <w:rPr>
          <w:rFonts w:eastAsia="Times New Roman"/>
        </w:rPr>
      </w:pPr>
      <w:r w:rsidRPr="007C53BE">
        <w:rPr>
          <w:rFonts w:eastAsia="Times New Roman"/>
        </w:rPr>
        <w:t>It must be noted that</w:t>
      </w:r>
      <w:r w:rsidR="00F970D2">
        <w:rPr>
          <w:rFonts w:eastAsia="Times New Roman"/>
        </w:rPr>
        <w:t xml:space="preserve"> </w:t>
      </w:r>
      <w:r w:rsidRPr="007C53BE">
        <w:rPr>
          <w:rFonts w:eastAsia="Times New Roman"/>
        </w:rPr>
        <w:t xml:space="preserve">there is as yet no national framework concerning results metrics and </w:t>
      </w:r>
      <w:r w:rsidR="006E23BF">
        <w:rPr>
          <w:rFonts w:eastAsia="Times New Roman"/>
        </w:rPr>
        <w:t>analysis</w:t>
      </w:r>
      <w:r w:rsidRPr="007C53BE">
        <w:rPr>
          <w:rFonts w:eastAsia="Times New Roman"/>
        </w:rPr>
        <w:t xml:space="preserve"> of targeted </w:t>
      </w:r>
      <w:proofErr w:type="spellStart"/>
      <w:r w:rsidRPr="007C53BE">
        <w:rPr>
          <w:rFonts w:eastAsia="Times New Roman"/>
        </w:rPr>
        <w:t>resequencing</w:t>
      </w:r>
      <w:proofErr w:type="spellEnd"/>
      <w:r w:rsidRPr="007C53BE">
        <w:rPr>
          <w:rFonts w:eastAsia="Times New Roman"/>
        </w:rPr>
        <w:t xml:space="preserve"> NGS data</w:t>
      </w:r>
      <w:r w:rsidR="00F970D2">
        <w:rPr>
          <w:rFonts w:eastAsia="Times New Roman"/>
        </w:rPr>
        <w:t>, in particular in somatic disease</w:t>
      </w:r>
      <w:r w:rsidRPr="007C53BE">
        <w:rPr>
          <w:rFonts w:eastAsia="Times New Roman"/>
        </w:rPr>
        <w:t>. Some recommendations have been published</w:t>
      </w:r>
      <w:r w:rsidR="006E23BF">
        <w:rPr>
          <w:rFonts w:eastAsia="Times New Roman"/>
        </w:rPr>
        <w:t xml:space="preserve"> or are under discussion by NHSE, </w:t>
      </w:r>
      <w:r w:rsidRPr="007C53BE">
        <w:rPr>
          <w:rFonts w:eastAsia="Times New Roman"/>
        </w:rPr>
        <w:t xml:space="preserve">but these provide no definitive </w:t>
      </w:r>
      <w:r w:rsidR="00F970D2">
        <w:rPr>
          <w:rFonts w:eastAsia="Times New Roman"/>
        </w:rPr>
        <w:t>methods of guidelines</w:t>
      </w:r>
      <w:r w:rsidRPr="007C53BE">
        <w:rPr>
          <w:rFonts w:eastAsia="Times New Roman"/>
        </w:rPr>
        <w:t>. Therefore, we have undertaken a rigorous approach to validation, including method comparisons and IQC/EQA analysis</w:t>
      </w:r>
      <w:r w:rsidR="006E23BF">
        <w:rPr>
          <w:rFonts w:eastAsia="Times New Roman"/>
        </w:rPr>
        <w:t xml:space="preserve"> as well as an </w:t>
      </w:r>
      <w:r w:rsidR="00F970D2">
        <w:rPr>
          <w:rFonts w:eastAsia="Times New Roman"/>
        </w:rPr>
        <w:t>in-depth</w:t>
      </w:r>
      <w:r w:rsidR="006E23BF">
        <w:rPr>
          <w:rFonts w:eastAsia="Times New Roman"/>
        </w:rPr>
        <w:t xml:space="preserve"> analysis of run metrics and performance.</w:t>
      </w:r>
    </w:p>
    <w:p w:rsidR="002118DC" w:rsidRDefault="002118DC" w:rsidP="00FA38D7">
      <w:pPr>
        <w:spacing w:line="276" w:lineRule="auto"/>
        <w:rPr>
          <w:rFonts w:eastAsia="Times New Roman"/>
        </w:rPr>
      </w:pPr>
    </w:p>
    <w:p w:rsidR="002118DC" w:rsidRPr="00FA38D7" w:rsidRDefault="003030A8" w:rsidP="00FA38D7">
      <w:pPr>
        <w:spacing w:line="276" w:lineRule="auto"/>
      </w:pPr>
      <w:r w:rsidRPr="00FA38D7">
        <w:t>For the purposes of this validation, we use t</w:t>
      </w:r>
      <w:r w:rsidR="002118DC" w:rsidRPr="00FA38D7">
        <w:t xml:space="preserve">he </w:t>
      </w:r>
      <w:proofErr w:type="spellStart"/>
      <w:r w:rsidR="002A1DB6">
        <w:t>Qiagen</w:t>
      </w:r>
      <w:proofErr w:type="spellEnd"/>
      <w:r w:rsidR="002A1DB6">
        <w:t xml:space="preserve"> </w:t>
      </w:r>
      <w:proofErr w:type="spellStart"/>
      <w:r w:rsidRPr="00FA38D7">
        <w:t>QiaSeq</w:t>
      </w:r>
      <w:proofErr w:type="spellEnd"/>
      <w:r w:rsidRPr="00FA38D7">
        <w:t xml:space="preserve"> method (subsequently referred to simply as </w:t>
      </w:r>
      <w:proofErr w:type="spellStart"/>
      <w:r w:rsidRPr="00FA38D7">
        <w:t>QiaSeq</w:t>
      </w:r>
      <w:proofErr w:type="spellEnd"/>
      <w:r w:rsidRPr="00FA38D7">
        <w:t>)</w:t>
      </w:r>
      <w:r w:rsidR="002118DC" w:rsidRPr="00FA38D7">
        <w:t xml:space="preserve"> </w:t>
      </w:r>
      <w:r w:rsidRPr="00FA38D7">
        <w:t xml:space="preserve">to analyse the following myeloid and lymphoid gene </w:t>
      </w:r>
      <w:r w:rsidR="002118DC" w:rsidRPr="00FA38D7">
        <w:t>targets</w:t>
      </w:r>
      <w:r w:rsidRPr="00FA38D7">
        <w:t xml:space="preserve"> listed below. The </w:t>
      </w:r>
      <w:proofErr w:type="spellStart"/>
      <w:r w:rsidRPr="00FA38D7">
        <w:t>QiaSeq</w:t>
      </w:r>
      <w:proofErr w:type="spellEnd"/>
      <w:r w:rsidRPr="00FA38D7">
        <w:t xml:space="preserve"> method will be compared to </w:t>
      </w:r>
      <w:r w:rsidR="00F970D2" w:rsidRPr="00FA38D7">
        <w:t>our</w:t>
      </w:r>
      <w:r w:rsidRPr="00FA38D7">
        <w:t xml:space="preserve"> current UKAS ISO15189-accredited Myeloid Gene Panel, which uses the </w:t>
      </w:r>
      <w:proofErr w:type="spellStart"/>
      <w:r w:rsidRPr="00FA38D7">
        <w:t>TruSeq</w:t>
      </w:r>
      <w:proofErr w:type="spellEnd"/>
      <w:r w:rsidRPr="00FA38D7">
        <w:t xml:space="preserve"> Custom </w:t>
      </w:r>
      <w:proofErr w:type="spellStart"/>
      <w:r w:rsidRPr="00FA38D7">
        <w:t>Amplicon</w:t>
      </w:r>
      <w:proofErr w:type="spellEnd"/>
      <w:r w:rsidRPr="00FA38D7">
        <w:t xml:space="preserve"> method from </w:t>
      </w:r>
      <w:proofErr w:type="spellStart"/>
      <w:r w:rsidRPr="00FA38D7">
        <w:t>Illumina</w:t>
      </w:r>
      <w:proofErr w:type="spellEnd"/>
      <w:r w:rsidRPr="00FA38D7">
        <w:t xml:space="preserve"> (subsequently referred to as TSCA)</w:t>
      </w:r>
      <w:r w:rsidR="00283170">
        <w:t xml:space="preserve"> as well as EQA materials</w:t>
      </w:r>
      <w:r w:rsidRPr="00FA38D7">
        <w:t>.</w:t>
      </w:r>
      <w:r w:rsidR="00D9087B" w:rsidRPr="00FA38D7">
        <w:t xml:space="preserve"> </w:t>
      </w:r>
      <w:r w:rsidR="007D7617">
        <w:t>The major</w:t>
      </w:r>
      <w:r w:rsidR="00283170">
        <w:t>ity of</w:t>
      </w:r>
      <w:r w:rsidR="007D7617">
        <w:t xml:space="preserve"> assessment of technical performance will be carried out using the myeloid data as a representative sample.</w:t>
      </w:r>
      <w:r w:rsidR="007D7617" w:rsidRPr="00FA38D7">
        <w:t xml:space="preserve"> </w:t>
      </w:r>
      <w:r w:rsidR="00D9087B" w:rsidRPr="00FA38D7">
        <w:t xml:space="preserve">By necessity at this stage, there are fewer lymphoid control samples available, as this is a new </w:t>
      </w:r>
      <w:r w:rsidR="00B352BC">
        <w:t>requirement</w:t>
      </w:r>
      <w:r w:rsidR="007D7617">
        <w:t xml:space="preserve">. </w:t>
      </w:r>
      <w:r w:rsidR="00D9087B" w:rsidRPr="00FA38D7">
        <w:t xml:space="preserve">Therefore a smaller data set will be presented for the </w:t>
      </w:r>
      <w:proofErr w:type="spellStart"/>
      <w:r w:rsidR="00D9087B" w:rsidRPr="00FA38D7">
        <w:t>QiaSeq</w:t>
      </w:r>
      <w:proofErr w:type="spellEnd"/>
      <w:r w:rsidR="00D9087B" w:rsidRPr="00FA38D7">
        <w:t xml:space="preserve"> LGP compared to the </w:t>
      </w:r>
      <w:proofErr w:type="spellStart"/>
      <w:r w:rsidR="00D9087B" w:rsidRPr="00FA38D7">
        <w:t>QiaSeq</w:t>
      </w:r>
      <w:proofErr w:type="spellEnd"/>
      <w:r w:rsidR="00D9087B" w:rsidRPr="00FA38D7">
        <w:t xml:space="preserve"> MGP. </w:t>
      </w:r>
      <w:r w:rsidR="009D77A7" w:rsidRPr="00FA38D7">
        <w:t xml:space="preserve">However, given the identical assay methodology, we expect </w:t>
      </w:r>
      <w:proofErr w:type="gramStart"/>
      <w:r w:rsidR="008F5198">
        <w:t>there</w:t>
      </w:r>
      <w:proofErr w:type="gramEnd"/>
      <w:r w:rsidR="008F5198">
        <w:t xml:space="preserve"> to be</w:t>
      </w:r>
      <w:r w:rsidR="009D77A7" w:rsidRPr="00FA38D7">
        <w:t xml:space="preserve"> little or no difference in performance and </w:t>
      </w:r>
      <w:r w:rsidR="008F5198">
        <w:t xml:space="preserve">we </w:t>
      </w:r>
      <w:r w:rsidR="009D77A7" w:rsidRPr="00FA38D7">
        <w:t xml:space="preserve">will continue to monitor this </w:t>
      </w:r>
      <w:r w:rsidR="00283170">
        <w:t>as</w:t>
      </w:r>
      <w:r w:rsidR="008F5198">
        <w:t xml:space="preserve"> an</w:t>
      </w:r>
      <w:r w:rsidR="009D77A7" w:rsidRPr="00FA38D7">
        <w:t xml:space="preserve"> ongoing part of the validation.</w:t>
      </w:r>
    </w:p>
    <w:p w:rsidR="003030A8" w:rsidRPr="00FA38D7" w:rsidRDefault="003030A8" w:rsidP="00FA38D7">
      <w:pPr>
        <w:spacing w:line="276" w:lineRule="auto"/>
        <w:rPr>
          <w:rFonts w:asciiTheme="minorHAnsi" w:hAnsiTheme="minorHAnsi" w:cstheme="minorHAnsi"/>
          <w:lang w:val="en-US"/>
        </w:rPr>
      </w:pPr>
    </w:p>
    <w:p w:rsidR="007333E6" w:rsidRDefault="007333E6" w:rsidP="002118DC">
      <w:pPr>
        <w:rPr>
          <w:lang w:val="en-US"/>
        </w:rPr>
      </w:pPr>
    </w:p>
    <w:p w:rsidR="007333E6" w:rsidRDefault="007333E6" w:rsidP="002118DC">
      <w:pPr>
        <w:rPr>
          <w:lang w:val="en-US"/>
        </w:rPr>
      </w:pPr>
    </w:p>
    <w:p w:rsidR="007333E6" w:rsidRDefault="007333E6" w:rsidP="002118DC">
      <w:pPr>
        <w:rPr>
          <w:lang w:val="en-US"/>
        </w:rPr>
      </w:pPr>
    </w:p>
    <w:p w:rsidR="00E2505F" w:rsidRDefault="00E2505F">
      <w:pPr>
        <w:rPr>
          <w:lang w:val="en-US"/>
        </w:rPr>
      </w:pPr>
      <w:r>
        <w:rPr>
          <w:lang w:val="en-US"/>
        </w:rPr>
        <w:br w:type="page"/>
      </w:r>
    </w:p>
    <w:p w:rsidR="002118DC" w:rsidRDefault="003030A8" w:rsidP="00E2505F">
      <w:pPr>
        <w:pStyle w:val="Heading2"/>
        <w:jc w:val="center"/>
      </w:pPr>
      <w:bookmarkStart w:id="33" w:name="_Toc44066487"/>
      <w:r>
        <w:t xml:space="preserve">The </w:t>
      </w:r>
      <w:proofErr w:type="spellStart"/>
      <w:r w:rsidR="00FA38D7">
        <w:t>QiaSeq</w:t>
      </w:r>
      <w:proofErr w:type="spellEnd"/>
      <w:r w:rsidR="00FA38D7">
        <w:t xml:space="preserve"> </w:t>
      </w:r>
      <w:r>
        <w:t>Myeloid Targets</w:t>
      </w:r>
      <w:bookmarkEnd w:id="33"/>
    </w:p>
    <w:p w:rsidR="002118DC" w:rsidRDefault="002118DC" w:rsidP="002118DC">
      <w:pPr>
        <w:spacing w:line="276" w:lineRule="auto"/>
        <w:rPr>
          <w:rFonts w:cs="Arial"/>
          <w:bCs/>
        </w:rPr>
      </w:pPr>
    </w:p>
    <w:tbl>
      <w:tblPr>
        <w:tblStyle w:val="TableGrid"/>
        <w:tblW w:w="0" w:type="auto"/>
        <w:jc w:val="center"/>
        <w:tblLook w:val="04A0"/>
      </w:tblPr>
      <w:tblGrid>
        <w:gridCol w:w="1000"/>
        <w:gridCol w:w="679"/>
        <w:gridCol w:w="1469"/>
        <w:gridCol w:w="1680"/>
      </w:tblGrid>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bookmarkStart w:id="34" w:name="_Hlk44056528"/>
            <w:r w:rsidRPr="007333E6">
              <w:rPr>
                <w:rFonts w:asciiTheme="minorHAnsi" w:hAnsiTheme="minorHAnsi" w:cstheme="minorHAnsi"/>
                <w:bCs/>
                <w:sz w:val="20"/>
                <w:szCs w:val="20"/>
              </w:rPr>
              <w:t>Gene</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r w:rsidRPr="007333E6">
              <w:rPr>
                <w:rFonts w:asciiTheme="minorHAnsi" w:hAnsiTheme="minorHAnsi" w:cstheme="minorHAnsi"/>
                <w:bCs/>
                <w:sz w:val="20"/>
                <w:szCs w:val="20"/>
              </w:rPr>
              <w:t>Chr</w:t>
            </w:r>
            <w:proofErr w:type="spell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Targets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Transcript</w:t>
            </w:r>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ANKRD26</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chr10</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0" w:history="1">
              <w:r w:rsidR="007333E6" w:rsidRPr="007333E6">
                <w:rPr>
                  <w:rStyle w:val="Hyperlink"/>
                  <w:rFonts w:asciiTheme="minorHAnsi" w:hAnsiTheme="minorHAnsi" w:cstheme="minorHAnsi"/>
                  <w:bCs/>
                  <w:sz w:val="20"/>
                  <w:szCs w:val="20"/>
                </w:rPr>
                <w:t>NM_014915.3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ASXL1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chr20</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12</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1" w:history="1">
              <w:r w:rsidR="007333E6" w:rsidRPr="007333E6">
                <w:rPr>
                  <w:rStyle w:val="Hyperlink"/>
                  <w:rFonts w:asciiTheme="minorHAnsi" w:hAnsiTheme="minorHAnsi" w:cstheme="minorHAnsi"/>
                  <w:bCs/>
                  <w:sz w:val="20"/>
                  <w:szCs w:val="20"/>
                </w:rPr>
                <w:t>NM_015338.6</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BCOR</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2" w:history="1">
              <w:r w:rsidR="007333E6" w:rsidRPr="007333E6">
                <w:rPr>
                  <w:rStyle w:val="Hyperlink"/>
                  <w:rFonts w:asciiTheme="minorHAnsi" w:hAnsiTheme="minorHAnsi" w:cstheme="minorHAnsi"/>
                  <w:bCs/>
                  <w:sz w:val="20"/>
                  <w:szCs w:val="20"/>
                </w:rPr>
                <w:t>NM_001123385.2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CALR</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chr19</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9</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3" w:history="1">
              <w:r w:rsidR="007333E6" w:rsidRPr="007333E6">
                <w:rPr>
                  <w:rStyle w:val="Hyperlink"/>
                  <w:rFonts w:asciiTheme="minorHAnsi" w:hAnsiTheme="minorHAnsi" w:cstheme="minorHAnsi"/>
                  <w:bCs/>
                  <w:sz w:val="20"/>
                  <w:szCs w:val="20"/>
                </w:rPr>
                <w:t>NM_004343.4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CBL</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7 + 8 + 9</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4" w:history="1">
              <w:r w:rsidR="007333E6" w:rsidRPr="007333E6">
                <w:rPr>
                  <w:rStyle w:val="Hyperlink"/>
                  <w:rFonts w:asciiTheme="minorHAnsi" w:hAnsiTheme="minorHAnsi" w:cstheme="minorHAnsi"/>
                  <w:bCs/>
                  <w:sz w:val="20"/>
                  <w:szCs w:val="20"/>
                </w:rPr>
                <w:t>NM_005188.4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CEBPA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chr19</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5" w:history="1">
              <w:r w:rsidR="007333E6" w:rsidRPr="007333E6">
                <w:rPr>
                  <w:rStyle w:val="Hyperlink"/>
                  <w:rFonts w:asciiTheme="minorHAnsi" w:hAnsiTheme="minorHAnsi" w:cstheme="minorHAnsi"/>
                  <w:bCs/>
                  <w:sz w:val="20"/>
                  <w:szCs w:val="20"/>
                </w:rPr>
                <w:t>NM_004364.4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CHEK2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6" w:history="1">
              <w:r w:rsidR="007333E6" w:rsidRPr="007333E6">
                <w:rPr>
                  <w:rStyle w:val="Hyperlink"/>
                  <w:rFonts w:asciiTheme="minorHAnsi" w:hAnsiTheme="minorHAnsi" w:cstheme="minorHAnsi"/>
                  <w:bCs/>
                  <w:sz w:val="20"/>
                  <w:szCs w:val="20"/>
                </w:rPr>
                <w:t>NM_001005735.2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CSF3R</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13 - 18</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7" w:history="1">
              <w:r w:rsidR="007333E6" w:rsidRPr="007333E6">
                <w:rPr>
                  <w:rStyle w:val="Hyperlink"/>
                  <w:rFonts w:asciiTheme="minorHAnsi" w:hAnsiTheme="minorHAnsi" w:cstheme="minorHAnsi"/>
                  <w:bCs/>
                  <w:sz w:val="20"/>
                  <w:szCs w:val="20"/>
                </w:rPr>
                <w:t>NM_156039.3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CUX1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8" w:history="1">
              <w:r w:rsidR="007333E6" w:rsidRPr="007333E6">
                <w:rPr>
                  <w:rStyle w:val="Hyperlink"/>
                  <w:rFonts w:asciiTheme="minorHAnsi" w:hAnsiTheme="minorHAnsi" w:cstheme="minorHAnsi"/>
                  <w:bCs/>
                  <w:sz w:val="20"/>
                  <w:szCs w:val="20"/>
                </w:rPr>
                <w:t>NM_181552.4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DDX41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19" w:history="1">
              <w:r w:rsidR="007333E6" w:rsidRPr="007333E6">
                <w:rPr>
                  <w:rStyle w:val="Hyperlink"/>
                  <w:rFonts w:asciiTheme="minorHAnsi" w:hAnsiTheme="minorHAnsi" w:cstheme="minorHAnsi"/>
                  <w:bCs/>
                  <w:sz w:val="20"/>
                  <w:szCs w:val="20"/>
                </w:rPr>
                <w:t>NM_016222.4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DNMT3A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0" w:history="1">
              <w:r w:rsidR="007333E6" w:rsidRPr="007333E6">
                <w:rPr>
                  <w:rStyle w:val="Hyperlink"/>
                  <w:rFonts w:asciiTheme="minorHAnsi" w:hAnsiTheme="minorHAnsi" w:cstheme="minorHAnsi"/>
                  <w:bCs/>
                  <w:sz w:val="20"/>
                  <w:szCs w:val="20"/>
                </w:rPr>
                <w:t>NM_022552.4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ETV6</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1" w:history="1">
              <w:r w:rsidR="007333E6" w:rsidRPr="007333E6">
                <w:rPr>
                  <w:rStyle w:val="Hyperlink"/>
                  <w:rFonts w:asciiTheme="minorHAnsi" w:hAnsiTheme="minorHAnsi" w:cstheme="minorHAnsi"/>
                  <w:bCs/>
                  <w:sz w:val="20"/>
                  <w:szCs w:val="20"/>
                </w:rPr>
                <w:t>NM_001987.5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EZH2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2" w:history="1">
              <w:r w:rsidR="007333E6" w:rsidRPr="007333E6">
                <w:rPr>
                  <w:rStyle w:val="Hyperlink"/>
                  <w:rFonts w:asciiTheme="minorHAnsi" w:hAnsiTheme="minorHAnsi" w:cstheme="minorHAnsi"/>
                  <w:bCs/>
                  <w:sz w:val="20"/>
                  <w:szCs w:val="20"/>
                </w:rPr>
                <w:t>NM_004456.5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FLT3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14 + 15 + 20</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3" w:history="1">
              <w:r w:rsidR="007333E6" w:rsidRPr="007333E6">
                <w:rPr>
                  <w:rStyle w:val="Hyperlink"/>
                  <w:rFonts w:asciiTheme="minorHAnsi" w:hAnsiTheme="minorHAnsi" w:cstheme="minorHAnsi"/>
                  <w:bCs/>
                  <w:sz w:val="20"/>
                  <w:szCs w:val="20"/>
                </w:rPr>
                <w:t>NM_004119.3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GATA1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4" w:history="1">
              <w:r w:rsidR="007333E6" w:rsidRPr="007333E6">
                <w:rPr>
                  <w:rStyle w:val="Hyperlink"/>
                  <w:rFonts w:asciiTheme="minorHAnsi" w:hAnsiTheme="minorHAnsi" w:cstheme="minorHAnsi"/>
                  <w:bCs/>
                  <w:sz w:val="20"/>
                  <w:szCs w:val="20"/>
                </w:rPr>
                <w:t>NM_002049.4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GATA2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5" w:history="1">
              <w:r w:rsidR="007333E6" w:rsidRPr="007333E6">
                <w:rPr>
                  <w:rStyle w:val="Hyperlink"/>
                  <w:rFonts w:asciiTheme="minorHAnsi" w:hAnsiTheme="minorHAnsi" w:cstheme="minorHAnsi"/>
                  <w:bCs/>
                  <w:sz w:val="20"/>
                  <w:szCs w:val="20"/>
                </w:rPr>
                <w:t>NM_032638.5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HRAS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6" w:history="1">
              <w:r w:rsidR="007333E6" w:rsidRPr="007333E6">
                <w:rPr>
                  <w:rStyle w:val="Hyperlink"/>
                  <w:rFonts w:asciiTheme="minorHAnsi" w:hAnsiTheme="minorHAnsi" w:cstheme="minorHAnsi"/>
                  <w:bCs/>
                  <w:sz w:val="20"/>
                  <w:szCs w:val="20"/>
                </w:rPr>
                <w:t>NM_001130442.2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IDH1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7" w:history="1">
              <w:r w:rsidR="007333E6" w:rsidRPr="007333E6">
                <w:rPr>
                  <w:rStyle w:val="Hyperlink"/>
                  <w:rFonts w:asciiTheme="minorHAnsi" w:hAnsiTheme="minorHAnsi" w:cstheme="minorHAnsi"/>
                  <w:bCs/>
                  <w:sz w:val="20"/>
                  <w:szCs w:val="20"/>
                </w:rPr>
                <w:t>NM_005896.3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IDH2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8" w:history="1">
              <w:r w:rsidR="007333E6" w:rsidRPr="007333E6">
                <w:rPr>
                  <w:rStyle w:val="Hyperlink"/>
                  <w:rFonts w:asciiTheme="minorHAnsi" w:hAnsiTheme="minorHAnsi" w:cstheme="minorHAnsi"/>
                  <w:bCs/>
                  <w:sz w:val="20"/>
                  <w:szCs w:val="20"/>
                </w:rPr>
                <w:t>NM_002168.4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IKZF1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29" w:history="1">
              <w:r w:rsidR="007333E6" w:rsidRPr="007333E6">
                <w:rPr>
                  <w:rStyle w:val="Hyperlink"/>
                  <w:rFonts w:asciiTheme="minorHAnsi" w:hAnsiTheme="minorHAnsi" w:cstheme="minorHAnsi"/>
                  <w:bCs/>
                  <w:sz w:val="20"/>
                  <w:szCs w:val="20"/>
                </w:rPr>
                <w:t>NM_006060.6</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JAK2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chr9</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12 + 14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0" w:history="1">
              <w:r w:rsidR="007333E6" w:rsidRPr="007333E6">
                <w:rPr>
                  <w:rStyle w:val="Hyperlink"/>
                  <w:rFonts w:asciiTheme="minorHAnsi" w:hAnsiTheme="minorHAnsi" w:cstheme="minorHAnsi"/>
                  <w:bCs/>
                  <w:sz w:val="20"/>
                  <w:szCs w:val="20"/>
                </w:rPr>
                <w:t>NM_004972.4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KIT</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chr4</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8-11, 13 + 17</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1" w:history="1">
              <w:r w:rsidR="007333E6" w:rsidRPr="007333E6">
                <w:rPr>
                  <w:rStyle w:val="Hyperlink"/>
                  <w:rFonts w:asciiTheme="minorHAnsi" w:hAnsiTheme="minorHAnsi" w:cstheme="minorHAnsi"/>
                  <w:bCs/>
                  <w:sz w:val="20"/>
                  <w:szCs w:val="20"/>
                </w:rPr>
                <w:t>NM_000222.3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KMT2A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2" w:history="1">
              <w:r w:rsidR="007333E6" w:rsidRPr="007333E6">
                <w:rPr>
                  <w:rStyle w:val="Hyperlink"/>
                  <w:rFonts w:asciiTheme="minorHAnsi" w:hAnsiTheme="minorHAnsi" w:cstheme="minorHAnsi"/>
                  <w:bCs/>
                  <w:sz w:val="20"/>
                  <w:szCs w:val="20"/>
                </w:rPr>
                <w:t>NM_001197104.2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KRAS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3" w:history="1">
              <w:r w:rsidR="007333E6" w:rsidRPr="007333E6">
                <w:rPr>
                  <w:rStyle w:val="Hyperlink"/>
                  <w:rFonts w:asciiTheme="minorHAnsi" w:hAnsiTheme="minorHAnsi" w:cstheme="minorHAnsi"/>
                  <w:bCs/>
                  <w:sz w:val="20"/>
                  <w:szCs w:val="20"/>
                </w:rPr>
                <w:t>NM_033360.4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MPL</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10</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4" w:history="1">
              <w:r w:rsidR="007333E6" w:rsidRPr="007333E6">
                <w:rPr>
                  <w:rStyle w:val="Hyperlink"/>
                  <w:rFonts w:asciiTheme="minorHAnsi" w:hAnsiTheme="minorHAnsi" w:cstheme="minorHAnsi"/>
                  <w:bCs/>
                  <w:sz w:val="20"/>
                  <w:szCs w:val="20"/>
                </w:rPr>
                <w:t>NM_005373.3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NF1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5" w:history="1">
              <w:r w:rsidR="007333E6" w:rsidRPr="007333E6">
                <w:rPr>
                  <w:rStyle w:val="Hyperlink"/>
                  <w:rFonts w:asciiTheme="minorHAnsi" w:hAnsiTheme="minorHAnsi" w:cstheme="minorHAnsi"/>
                  <w:bCs/>
                  <w:sz w:val="20"/>
                  <w:szCs w:val="20"/>
                </w:rPr>
                <w:t>NM_001042492.3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NFE2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6" w:history="1">
              <w:r w:rsidR="007333E6" w:rsidRPr="007333E6">
                <w:rPr>
                  <w:rStyle w:val="Hyperlink"/>
                  <w:rFonts w:asciiTheme="minorHAnsi" w:hAnsiTheme="minorHAnsi" w:cstheme="minorHAnsi"/>
                  <w:bCs/>
                  <w:sz w:val="20"/>
                  <w:szCs w:val="20"/>
                </w:rPr>
                <w:t>NM_001136023.3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NPM1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12</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7" w:history="1">
              <w:r w:rsidR="007333E6" w:rsidRPr="007333E6">
                <w:rPr>
                  <w:rStyle w:val="Hyperlink"/>
                  <w:rFonts w:asciiTheme="minorHAnsi" w:hAnsiTheme="minorHAnsi" w:cstheme="minorHAnsi"/>
                  <w:bCs/>
                  <w:sz w:val="20"/>
                  <w:szCs w:val="20"/>
                </w:rPr>
                <w:t>NM_002520.6</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8" w:history="1">
              <w:r w:rsidR="007333E6" w:rsidRPr="007333E6">
                <w:rPr>
                  <w:rStyle w:val="Hyperlink"/>
                  <w:rFonts w:asciiTheme="minorHAnsi" w:hAnsiTheme="minorHAnsi" w:cstheme="minorHAnsi"/>
                  <w:bCs/>
                  <w:sz w:val="20"/>
                  <w:szCs w:val="20"/>
                </w:rPr>
                <w:t>NM_002524.5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PHF6</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39" w:history="1">
              <w:r w:rsidR="007333E6" w:rsidRPr="007333E6">
                <w:rPr>
                  <w:rStyle w:val="Hyperlink"/>
                  <w:rFonts w:asciiTheme="minorHAnsi" w:hAnsiTheme="minorHAnsi" w:cstheme="minorHAnsi"/>
                  <w:bCs/>
                  <w:sz w:val="20"/>
                  <w:szCs w:val="20"/>
                </w:rPr>
                <w:t>NM_032458.3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PPM1D</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0" w:history="1">
              <w:r w:rsidR="007333E6" w:rsidRPr="007333E6">
                <w:rPr>
                  <w:rStyle w:val="Hyperlink"/>
                  <w:rFonts w:asciiTheme="minorHAnsi" w:hAnsiTheme="minorHAnsi" w:cstheme="minorHAnsi"/>
                  <w:bCs/>
                  <w:sz w:val="20"/>
                  <w:szCs w:val="20"/>
                </w:rPr>
                <w:t>NM_003620.4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PTPN11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3 + 13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1" w:history="1">
              <w:r w:rsidR="007333E6" w:rsidRPr="007333E6">
                <w:rPr>
                  <w:rStyle w:val="Hyperlink"/>
                  <w:rFonts w:asciiTheme="minorHAnsi" w:hAnsiTheme="minorHAnsi" w:cstheme="minorHAnsi"/>
                  <w:bCs/>
                  <w:sz w:val="20"/>
                  <w:szCs w:val="20"/>
                </w:rPr>
                <w:t>NM_002834.5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RAD21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chr8</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2" w:history="1">
              <w:r w:rsidR="007333E6" w:rsidRPr="007333E6">
                <w:rPr>
                  <w:rStyle w:val="Hyperlink"/>
                  <w:rFonts w:asciiTheme="minorHAnsi" w:hAnsiTheme="minorHAnsi" w:cstheme="minorHAnsi"/>
                  <w:bCs/>
                  <w:sz w:val="20"/>
                  <w:szCs w:val="20"/>
                </w:rPr>
                <w:t>NM_006265.3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RUNX1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3" w:history="1">
              <w:r w:rsidR="007333E6" w:rsidRPr="007333E6">
                <w:rPr>
                  <w:rStyle w:val="Hyperlink"/>
                  <w:rFonts w:asciiTheme="minorHAnsi" w:hAnsiTheme="minorHAnsi" w:cstheme="minorHAnsi"/>
                  <w:bCs/>
                  <w:sz w:val="20"/>
                  <w:szCs w:val="20"/>
                </w:rPr>
                <w:t>NM_001754.4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SETBP1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chr18</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4" w:history="1">
              <w:r w:rsidR="007333E6" w:rsidRPr="007333E6">
                <w:rPr>
                  <w:rStyle w:val="Hyperlink"/>
                  <w:rFonts w:asciiTheme="minorHAnsi" w:hAnsiTheme="minorHAnsi" w:cstheme="minorHAnsi"/>
                  <w:bCs/>
                  <w:sz w:val="20"/>
                  <w:szCs w:val="20"/>
                </w:rPr>
                <w:t>NM_015559.3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SF3B1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12 - 16</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5" w:history="1">
              <w:r w:rsidR="007333E6" w:rsidRPr="007333E6">
                <w:rPr>
                  <w:rStyle w:val="Hyperlink"/>
                  <w:rFonts w:asciiTheme="minorHAnsi" w:hAnsiTheme="minorHAnsi" w:cstheme="minorHAnsi"/>
                  <w:bCs/>
                  <w:sz w:val="20"/>
                  <w:szCs w:val="20"/>
                </w:rPr>
                <w:t>NM_012433.4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SH2B3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6" w:history="1">
              <w:r w:rsidR="007333E6" w:rsidRPr="007333E6">
                <w:rPr>
                  <w:rStyle w:val="Hyperlink"/>
                  <w:rFonts w:asciiTheme="minorHAnsi" w:hAnsiTheme="minorHAnsi" w:cstheme="minorHAnsi"/>
                  <w:bCs/>
                  <w:sz w:val="20"/>
                  <w:szCs w:val="20"/>
                </w:rPr>
                <w:t>NM_005475.3</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SRSF2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1</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7" w:history="1">
              <w:r w:rsidR="007333E6" w:rsidRPr="007333E6">
                <w:rPr>
                  <w:rStyle w:val="Hyperlink"/>
                  <w:rFonts w:asciiTheme="minorHAnsi" w:hAnsiTheme="minorHAnsi" w:cstheme="minorHAnsi"/>
                  <w:bCs/>
                  <w:sz w:val="20"/>
                  <w:szCs w:val="20"/>
                </w:rPr>
                <w:t>NM_003016.4</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STAG2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8" w:history="1">
              <w:r w:rsidR="007333E6" w:rsidRPr="007333E6">
                <w:rPr>
                  <w:rStyle w:val="Hyperlink"/>
                  <w:rFonts w:asciiTheme="minorHAnsi" w:hAnsiTheme="minorHAnsi" w:cstheme="minorHAnsi"/>
                  <w:bCs/>
                  <w:sz w:val="20"/>
                  <w:szCs w:val="20"/>
                </w:rPr>
                <w:t>NM_001042749.2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TET2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chr4</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49" w:history="1">
              <w:r w:rsidR="007333E6" w:rsidRPr="007333E6">
                <w:rPr>
                  <w:rStyle w:val="Hyperlink"/>
                  <w:rFonts w:asciiTheme="minorHAnsi" w:hAnsiTheme="minorHAnsi" w:cstheme="minorHAnsi"/>
                  <w:bCs/>
                  <w:sz w:val="20"/>
                  <w:szCs w:val="20"/>
                </w:rPr>
                <w:t>NM_001127208.2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TP53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0" w:history="1">
              <w:r w:rsidR="007333E6" w:rsidRPr="007333E6">
                <w:rPr>
                  <w:rStyle w:val="Hyperlink"/>
                  <w:rFonts w:asciiTheme="minorHAnsi" w:hAnsiTheme="minorHAnsi" w:cstheme="minorHAnsi"/>
                  <w:bCs/>
                  <w:sz w:val="20"/>
                  <w:szCs w:val="20"/>
                </w:rPr>
                <w:t>NM_000546.5</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U2AF1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+ 6</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1" w:history="1">
              <w:r w:rsidR="007333E6" w:rsidRPr="007333E6">
                <w:rPr>
                  <w:rStyle w:val="Hyperlink"/>
                  <w:rFonts w:asciiTheme="minorHAnsi" w:hAnsiTheme="minorHAnsi" w:cstheme="minorHAnsi"/>
                  <w:bCs/>
                  <w:sz w:val="20"/>
                  <w:szCs w:val="20"/>
                </w:rPr>
                <w:t>NM_006758.2</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WT1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7 + 9</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2" w:history="1">
              <w:r w:rsidR="007333E6" w:rsidRPr="007333E6">
                <w:rPr>
                  <w:rStyle w:val="Hyperlink"/>
                  <w:rFonts w:asciiTheme="minorHAnsi" w:hAnsiTheme="minorHAnsi" w:cstheme="minorHAnsi"/>
                  <w:bCs/>
                  <w:sz w:val="20"/>
                  <w:szCs w:val="20"/>
                </w:rPr>
                <w:t>NM_024426.6</w:t>
              </w:r>
            </w:hyperlink>
          </w:p>
        </w:tc>
      </w:tr>
      <w:tr w:rsidR="007333E6" w:rsidRPr="007333E6">
        <w:trPr>
          <w:trHeight w:val="17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ZRSR2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3" w:history="1">
              <w:r w:rsidR="007333E6" w:rsidRPr="007333E6">
                <w:rPr>
                  <w:rStyle w:val="Hyperlink"/>
                  <w:rFonts w:asciiTheme="minorHAnsi" w:hAnsiTheme="minorHAnsi" w:cstheme="minorHAnsi"/>
                  <w:bCs/>
                  <w:sz w:val="20"/>
                  <w:szCs w:val="20"/>
                </w:rPr>
                <w:t>NM_005089.3</w:t>
              </w:r>
            </w:hyperlink>
          </w:p>
        </w:tc>
      </w:tr>
      <w:bookmarkEnd w:id="34"/>
    </w:tbl>
    <w:p w:rsidR="00E2505F" w:rsidRDefault="00E2505F" w:rsidP="00E2505F">
      <w:pPr>
        <w:pStyle w:val="Heading2"/>
        <w:jc w:val="center"/>
      </w:pPr>
    </w:p>
    <w:p w:rsidR="00E2505F" w:rsidRDefault="00E2505F">
      <w:pPr>
        <w:rPr>
          <w:rFonts w:ascii="Arial" w:eastAsiaTheme="majorEastAsia" w:hAnsi="Arial" w:cstheme="majorBidi"/>
          <w:b/>
          <w:bCs/>
          <w:iCs/>
          <w:szCs w:val="28"/>
        </w:rPr>
      </w:pPr>
      <w:r>
        <w:br w:type="page"/>
      </w:r>
    </w:p>
    <w:p w:rsidR="003030A8" w:rsidRDefault="003030A8" w:rsidP="00E2505F">
      <w:pPr>
        <w:pStyle w:val="Heading2"/>
        <w:jc w:val="center"/>
      </w:pPr>
      <w:bookmarkStart w:id="35" w:name="_Toc44066488"/>
      <w:r>
        <w:t>The</w:t>
      </w:r>
      <w:r w:rsidR="00FA38D7">
        <w:t xml:space="preserve"> </w:t>
      </w:r>
      <w:proofErr w:type="spellStart"/>
      <w:r w:rsidR="00FA38D7">
        <w:t>QiaSeq</w:t>
      </w:r>
      <w:proofErr w:type="spellEnd"/>
      <w:r>
        <w:t xml:space="preserve"> Lymphoid Targets</w:t>
      </w:r>
      <w:bookmarkEnd w:id="35"/>
    </w:p>
    <w:p w:rsidR="003030A8" w:rsidRDefault="003030A8" w:rsidP="002118DC">
      <w:pPr>
        <w:spacing w:line="276" w:lineRule="auto"/>
        <w:rPr>
          <w:rFonts w:cs="Arial"/>
          <w:bCs/>
        </w:rPr>
      </w:pPr>
    </w:p>
    <w:tbl>
      <w:tblPr>
        <w:tblStyle w:val="TableGrid"/>
        <w:tblW w:w="0" w:type="auto"/>
        <w:jc w:val="center"/>
        <w:tblLook w:val="04A0"/>
      </w:tblPr>
      <w:tblGrid>
        <w:gridCol w:w="954"/>
        <w:gridCol w:w="679"/>
        <w:gridCol w:w="1725"/>
        <w:gridCol w:w="1680"/>
        <w:gridCol w:w="1680"/>
      </w:tblGrid>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Gene</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r w:rsidRPr="007333E6">
              <w:rPr>
                <w:rFonts w:asciiTheme="minorHAnsi" w:hAnsiTheme="minorHAnsi" w:cstheme="minorHAnsi"/>
                <w:bCs/>
                <w:sz w:val="20"/>
                <w:szCs w:val="20"/>
              </w:rPr>
              <w:t>Chr</w:t>
            </w:r>
            <w:proofErr w:type="spell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Targets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Transcript</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Alt transcript</w:t>
            </w: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ARAF</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Pr>
                <w:rFonts w:cstheme="minorHAnsi"/>
                <w:bCs/>
                <w:sz w:val="20"/>
                <w:szCs w:val="20"/>
              </w:rPr>
              <w:t>all</w:t>
            </w:r>
            <w:proofErr w:type="gramEnd"/>
            <w:r>
              <w:rPr>
                <w:rFonts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4" w:history="1">
              <w:r w:rsidR="007333E6" w:rsidRPr="007333E6">
                <w:rPr>
                  <w:rStyle w:val="Hyperlink"/>
                  <w:rFonts w:asciiTheme="minorHAnsi" w:hAnsiTheme="minorHAnsi" w:cstheme="minorHAnsi"/>
                  <w:bCs/>
                  <w:sz w:val="20"/>
                  <w:szCs w:val="20"/>
                </w:rPr>
                <w:t>NM_001654.5</w:t>
              </w:r>
            </w:hyperlink>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5" w:history="1">
              <w:r w:rsidR="007333E6" w:rsidRPr="007333E6">
                <w:rPr>
                  <w:rStyle w:val="Hyperlink"/>
                  <w:rFonts w:asciiTheme="minorHAnsi" w:hAnsiTheme="minorHAnsi" w:cstheme="minorHAnsi"/>
                  <w:bCs/>
                  <w:sz w:val="20"/>
                  <w:szCs w:val="20"/>
                </w:rPr>
                <w:t>NM_001256196.1</w:t>
              </w:r>
            </w:hyperlink>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ARID1A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6" w:history="1">
              <w:r w:rsidR="007333E6" w:rsidRPr="007333E6">
                <w:rPr>
                  <w:rStyle w:val="Hyperlink"/>
                  <w:rFonts w:asciiTheme="minorHAnsi" w:hAnsiTheme="minorHAnsi" w:cstheme="minorHAnsi"/>
                  <w:bCs/>
                  <w:sz w:val="20"/>
                  <w:szCs w:val="20"/>
                </w:rPr>
                <w:t>NM_006015.6</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BRAF</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w:t>
            </w:r>
            <w:proofErr w:type="spellEnd"/>
            <w:proofErr w:type="gramEnd"/>
            <w:r w:rsidRPr="007333E6">
              <w:rPr>
                <w:rFonts w:asciiTheme="minorHAnsi" w:hAnsiTheme="minorHAnsi" w:cstheme="minorHAnsi"/>
                <w:bCs/>
                <w:sz w:val="20"/>
                <w:szCs w:val="20"/>
              </w:rPr>
              <w:t xml:space="preserve"> 15</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7" w:history="1">
              <w:r w:rsidR="007333E6" w:rsidRPr="007333E6">
                <w:rPr>
                  <w:rStyle w:val="Hyperlink"/>
                  <w:rFonts w:asciiTheme="minorHAnsi" w:hAnsiTheme="minorHAnsi" w:cstheme="minorHAnsi"/>
                  <w:bCs/>
                  <w:sz w:val="20"/>
                  <w:szCs w:val="20"/>
                </w:rPr>
                <w:t>NM_004333.6</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BTK</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chrX</w:t>
            </w:r>
            <w:proofErr w:type="spellEnd"/>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8" w:history="1">
              <w:r w:rsidR="007333E6" w:rsidRPr="007333E6">
                <w:rPr>
                  <w:rStyle w:val="Hyperlink"/>
                  <w:rFonts w:asciiTheme="minorHAnsi" w:hAnsiTheme="minorHAnsi" w:cstheme="minorHAnsi"/>
                  <w:bCs/>
                  <w:sz w:val="20"/>
                  <w:szCs w:val="20"/>
                </w:rPr>
                <w:t>NM_000061.3</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CARD11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59" w:history="1">
              <w:r w:rsidR="007333E6" w:rsidRPr="007333E6">
                <w:rPr>
                  <w:rStyle w:val="Hyperlink"/>
                  <w:rFonts w:asciiTheme="minorHAnsi" w:hAnsiTheme="minorHAnsi" w:cstheme="minorHAnsi"/>
                  <w:bCs/>
                  <w:sz w:val="20"/>
                  <w:szCs w:val="20"/>
                </w:rPr>
                <w:t>NM_032415.6</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CREBBP</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chr16</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0" w:history="1">
              <w:r w:rsidR="007333E6" w:rsidRPr="007333E6">
                <w:rPr>
                  <w:rStyle w:val="Hyperlink"/>
                  <w:rFonts w:asciiTheme="minorHAnsi" w:hAnsiTheme="minorHAnsi" w:cstheme="minorHAnsi"/>
                  <w:bCs/>
                  <w:sz w:val="20"/>
                  <w:szCs w:val="20"/>
                </w:rPr>
                <w:t>NM_004380.3</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CXCR4</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1" w:history="1">
              <w:r w:rsidR="007333E6" w:rsidRPr="007333E6">
                <w:rPr>
                  <w:rStyle w:val="Hyperlink"/>
                  <w:rFonts w:asciiTheme="minorHAnsi" w:hAnsiTheme="minorHAnsi" w:cstheme="minorHAnsi"/>
                  <w:bCs/>
                  <w:sz w:val="20"/>
                  <w:szCs w:val="20"/>
                </w:rPr>
                <w:t>NM_003467.3</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DIS3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2" w:history="1">
              <w:r w:rsidR="007333E6" w:rsidRPr="007333E6">
                <w:rPr>
                  <w:rStyle w:val="Hyperlink"/>
                  <w:rFonts w:asciiTheme="minorHAnsi" w:hAnsiTheme="minorHAnsi" w:cstheme="minorHAnsi"/>
                  <w:bCs/>
                  <w:sz w:val="20"/>
                  <w:szCs w:val="20"/>
                </w:rPr>
                <w:t>NM_014953.5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DNMT3A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3" w:history="1">
              <w:r w:rsidR="007333E6" w:rsidRPr="007333E6">
                <w:rPr>
                  <w:rStyle w:val="Hyperlink"/>
                  <w:rFonts w:asciiTheme="minorHAnsi" w:hAnsiTheme="minorHAnsi" w:cstheme="minorHAnsi"/>
                  <w:bCs/>
                  <w:sz w:val="20"/>
                  <w:szCs w:val="20"/>
                </w:rPr>
                <w:t>NM_022552.4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EP300</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chr22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4" w:history="1">
              <w:r w:rsidR="007333E6" w:rsidRPr="007333E6">
                <w:rPr>
                  <w:rStyle w:val="Hyperlink"/>
                  <w:rFonts w:asciiTheme="minorHAnsi" w:hAnsiTheme="minorHAnsi" w:cstheme="minorHAnsi"/>
                  <w:bCs/>
                  <w:sz w:val="20"/>
                  <w:szCs w:val="20"/>
                </w:rPr>
                <w:t>NM_001429.4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ERBB3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5" w:history="1">
              <w:r w:rsidR="007333E6" w:rsidRPr="007333E6">
                <w:rPr>
                  <w:rStyle w:val="Hyperlink"/>
                  <w:rFonts w:asciiTheme="minorHAnsi" w:hAnsiTheme="minorHAnsi" w:cstheme="minorHAnsi"/>
                  <w:bCs/>
                  <w:sz w:val="20"/>
                  <w:szCs w:val="20"/>
                </w:rPr>
                <w:t>NM_001982.4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ETV6</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6" w:history="1">
              <w:r w:rsidR="007333E6" w:rsidRPr="007333E6">
                <w:rPr>
                  <w:rStyle w:val="Hyperlink"/>
                  <w:rFonts w:asciiTheme="minorHAnsi" w:hAnsiTheme="minorHAnsi" w:cstheme="minorHAnsi"/>
                  <w:bCs/>
                  <w:sz w:val="20"/>
                  <w:szCs w:val="20"/>
                </w:rPr>
                <w:t>NM_001987.5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EZH2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7" w:history="1">
              <w:r w:rsidR="007333E6" w:rsidRPr="007333E6">
                <w:rPr>
                  <w:rStyle w:val="Hyperlink"/>
                  <w:rFonts w:asciiTheme="minorHAnsi" w:hAnsiTheme="minorHAnsi" w:cstheme="minorHAnsi"/>
                  <w:bCs/>
                  <w:sz w:val="20"/>
                  <w:szCs w:val="20"/>
                </w:rPr>
                <w:t>NM_004456.5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TENT5C</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8" w:history="1">
              <w:r w:rsidR="007333E6" w:rsidRPr="007333E6">
                <w:rPr>
                  <w:rStyle w:val="Hyperlink"/>
                  <w:rFonts w:asciiTheme="minorHAnsi" w:hAnsiTheme="minorHAnsi" w:cstheme="minorHAnsi"/>
                  <w:bCs/>
                  <w:sz w:val="20"/>
                  <w:szCs w:val="20"/>
                </w:rPr>
                <w:t>NM_017709.4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FBXW7</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chr4</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69" w:history="1">
              <w:r w:rsidR="007333E6" w:rsidRPr="007333E6">
                <w:rPr>
                  <w:rStyle w:val="Hyperlink"/>
                  <w:rFonts w:asciiTheme="minorHAnsi" w:hAnsiTheme="minorHAnsi" w:cstheme="minorHAnsi"/>
                  <w:bCs/>
                  <w:sz w:val="20"/>
                  <w:szCs w:val="20"/>
                </w:rPr>
                <w:t>NM_033632.3</w:t>
              </w:r>
            </w:hyperlink>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0" w:history="1">
              <w:r w:rsidR="007333E6" w:rsidRPr="007333E6">
                <w:rPr>
                  <w:rStyle w:val="Hyperlink"/>
                  <w:rFonts w:asciiTheme="minorHAnsi" w:hAnsiTheme="minorHAnsi" w:cstheme="minorHAnsi"/>
                  <w:bCs/>
                  <w:sz w:val="20"/>
                  <w:szCs w:val="20"/>
                </w:rPr>
                <w:t>NM_001349798.2</w:t>
              </w:r>
            </w:hyperlink>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FOXO1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1" w:history="1">
              <w:r w:rsidR="007333E6" w:rsidRPr="007333E6">
                <w:rPr>
                  <w:rStyle w:val="Hyperlink"/>
                  <w:rFonts w:asciiTheme="minorHAnsi" w:hAnsiTheme="minorHAnsi" w:cstheme="minorHAnsi"/>
                  <w:bCs/>
                  <w:sz w:val="20"/>
                  <w:szCs w:val="20"/>
                </w:rPr>
                <w:t>NM_002015.4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HRAS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2" w:history="1">
              <w:r w:rsidR="007333E6" w:rsidRPr="007333E6">
                <w:rPr>
                  <w:rStyle w:val="Hyperlink"/>
                  <w:rFonts w:asciiTheme="minorHAnsi" w:hAnsiTheme="minorHAnsi" w:cstheme="minorHAnsi"/>
                  <w:bCs/>
                  <w:sz w:val="20"/>
                  <w:szCs w:val="20"/>
                </w:rPr>
                <w:t>NM_005343.4</w:t>
              </w:r>
            </w:hyperlink>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3" w:history="1">
              <w:r w:rsidR="007333E6" w:rsidRPr="007333E6">
                <w:rPr>
                  <w:rStyle w:val="Hyperlink"/>
                  <w:rFonts w:asciiTheme="minorHAnsi" w:hAnsiTheme="minorHAnsi" w:cstheme="minorHAnsi"/>
                  <w:bCs/>
                  <w:sz w:val="20"/>
                  <w:szCs w:val="20"/>
                </w:rPr>
                <w:t>NM_001130442.2</w:t>
              </w:r>
            </w:hyperlink>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IDH2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w:t>
            </w:r>
            <w:proofErr w:type="spellEnd"/>
            <w:proofErr w:type="gramEnd"/>
            <w:r w:rsidRPr="007333E6">
              <w:rPr>
                <w:rFonts w:asciiTheme="minorHAnsi" w:hAnsiTheme="minorHAnsi" w:cstheme="minorHAnsi"/>
                <w:bCs/>
                <w:sz w:val="20"/>
                <w:szCs w:val="20"/>
              </w:rPr>
              <w:t xml:space="preserve"> 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4" w:history="1">
              <w:r w:rsidR="007333E6" w:rsidRPr="007333E6">
                <w:rPr>
                  <w:rStyle w:val="Hyperlink"/>
                  <w:rFonts w:asciiTheme="minorHAnsi" w:hAnsiTheme="minorHAnsi" w:cstheme="minorHAnsi"/>
                  <w:bCs/>
                  <w:sz w:val="20"/>
                  <w:szCs w:val="20"/>
                </w:rPr>
                <w:t>NM_002168.4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IRF4</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chr6</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5" w:history="1">
              <w:r w:rsidR="007333E6" w:rsidRPr="007333E6">
                <w:rPr>
                  <w:rStyle w:val="Hyperlink"/>
                  <w:rFonts w:asciiTheme="minorHAnsi" w:hAnsiTheme="minorHAnsi" w:cstheme="minorHAnsi"/>
                  <w:bCs/>
                  <w:sz w:val="20"/>
                  <w:szCs w:val="20"/>
                </w:rPr>
                <w:t>NM_002460.4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KRAS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chr12</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6" w:history="1">
              <w:r w:rsidR="007333E6" w:rsidRPr="007333E6">
                <w:rPr>
                  <w:rStyle w:val="Hyperlink"/>
                  <w:rFonts w:asciiTheme="minorHAnsi" w:hAnsiTheme="minorHAnsi" w:cstheme="minorHAnsi"/>
                  <w:bCs/>
                  <w:sz w:val="20"/>
                  <w:szCs w:val="20"/>
                </w:rPr>
                <w:t>NM_033360.4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MAP2K1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7" w:history="1">
              <w:r w:rsidR="007333E6" w:rsidRPr="007333E6">
                <w:rPr>
                  <w:rStyle w:val="Hyperlink"/>
                  <w:rFonts w:asciiTheme="minorHAnsi" w:hAnsiTheme="minorHAnsi" w:cstheme="minorHAnsi"/>
                  <w:bCs/>
                  <w:sz w:val="20"/>
                  <w:szCs w:val="20"/>
                </w:rPr>
                <w:t>NM_002755.4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MAP3K1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chr5</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8" w:history="1">
              <w:r w:rsidR="007333E6" w:rsidRPr="007333E6">
                <w:rPr>
                  <w:rStyle w:val="Hyperlink"/>
                  <w:rFonts w:asciiTheme="minorHAnsi" w:hAnsiTheme="minorHAnsi" w:cstheme="minorHAnsi"/>
                  <w:bCs/>
                  <w:sz w:val="20"/>
                  <w:szCs w:val="20"/>
                </w:rPr>
                <w:t>NM_005921.2</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MEF2B</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chr19</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79" w:history="1">
              <w:r w:rsidR="007333E6" w:rsidRPr="007333E6">
                <w:rPr>
                  <w:rStyle w:val="Hyperlink"/>
                  <w:rFonts w:asciiTheme="minorHAnsi" w:hAnsiTheme="minorHAnsi" w:cstheme="minorHAnsi"/>
                  <w:bCs/>
                  <w:sz w:val="20"/>
                  <w:szCs w:val="20"/>
                </w:rPr>
                <w:t>NM_001145785.2</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MYD88</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exons</w:t>
            </w:r>
            <w:proofErr w:type="spellEnd"/>
            <w:proofErr w:type="gramEnd"/>
            <w:r w:rsidRPr="007333E6">
              <w:rPr>
                <w:rFonts w:asciiTheme="minorHAnsi" w:hAnsiTheme="minorHAnsi" w:cstheme="minorHAnsi"/>
                <w:bCs/>
                <w:sz w:val="20"/>
                <w:szCs w:val="20"/>
              </w:rPr>
              <w:t xml:space="preserve"> 3 + 4 + 5</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0" w:history="1">
              <w:r w:rsidR="007333E6" w:rsidRPr="007333E6">
                <w:rPr>
                  <w:rStyle w:val="Hyperlink"/>
                  <w:rFonts w:asciiTheme="minorHAnsi" w:hAnsiTheme="minorHAnsi" w:cstheme="minorHAnsi"/>
                  <w:bCs/>
                  <w:sz w:val="20"/>
                  <w:szCs w:val="20"/>
                </w:rPr>
                <w:t>NM_001172567.2</w:t>
              </w:r>
            </w:hyperlink>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1" w:history="1">
              <w:r w:rsidR="007333E6" w:rsidRPr="007333E6">
                <w:rPr>
                  <w:rStyle w:val="Hyperlink"/>
                  <w:rFonts w:asciiTheme="minorHAnsi" w:hAnsiTheme="minorHAnsi" w:cstheme="minorHAnsi"/>
                  <w:bCs/>
                  <w:sz w:val="20"/>
                  <w:szCs w:val="20"/>
                </w:rPr>
                <w:t>NM_002468.5</w:t>
              </w:r>
            </w:hyperlink>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NOTCH1</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chr9</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w:t>
            </w:r>
            <w:proofErr w:type="spellEnd"/>
            <w:proofErr w:type="gramEnd"/>
            <w:r w:rsidRPr="007333E6">
              <w:rPr>
                <w:rFonts w:asciiTheme="minorHAnsi" w:hAnsiTheme="minorHAnsi" w:cstheme="minorHAnsi"/>
                <w:bCs/>
                <w:sz w:val="20"/>
                <w:szCs w:val="20"/>
              </w:rPr>
              <w:t xml:space="preserve"> 34</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2" w:history="1">
              <w:r w:rsidR="007333E6" w:rsidRPr="007333E6">
                <w:rPr>
                  <w:rStyle w:val="Hyperlink"/>
                  <w:rFonts w:asciiTheme="minorHAnsi" w:hAnsiTheme="minorHAnsi" w:cstheme="minorHAnsi"/>
                  <w:bCs/>
                  <w:sz w:val="20"/>
                  <w:szCs w:val="20"/>
                </w:rPr>
                <w:t>NM_017617.5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NRAS</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2 + 3</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3" w:history="1">
              <w:r w:rsidR="007333E6" w:rsidRPr="007333E6">
                <w:rPr>
                  <w:rStyle w:val="Hyperlink"/>
                  <w:rFonts w:asciiTheme="minorHAnsi" w:hAnsiTheme="minorHAnsi" w:cstheme="minorHAnsi"/>
                  <w:bCs/>
                  <w:sz w:val="20"/>
                  <w:szCs w:val="20"/>
                </w:rPr>
                <w:t>NM_002524.5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PIK3CA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4" w:history="1">
              <w:r w:rsidR="007333E6" w:rsidRPr="007333E6">
                <w:rPr>
                  <w:rStyle w:val="Hyperlink"/>
                  <w:rFonts w:asciiTheme="minorHAnsi" w:hAnsiTheme="minorHAnsi" w:cstheme="minorHAnsi"/>
                  <w:bCs/>
                  <w:sz w:val="20"/>
                  <w:szCs w:val="20"/>
                </w:rPr>
                <w:t>NM_006218.4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PIK3CD</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9</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5" w:history="1">
              <w:r w:rsidR="007333E6" w:rsidRPr="007333E6">
                <w:rPr>
                  <w:rStyle w:val="Hyperlink"/>
                  <w:rFonts w:asciiTheme="minorHAnsi" w:hAnsiTheme="minorHAnsi" w:cstheme="minorHAnsi"/>
                  <w:bCs/>
                  <w:sz w:val="20"/>
                  <w:szCs w:val="20"/>
                </w:rPr>
                <w:t>NM_005026.5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PLCG2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chr16</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6" w:history="1">
              <w:r w:rsidR="007333E6" w:rsidRPr="007333E6">
                <w:rPr>
                  <w:rStyle w:val="Hyperlink"/>
                  <w:rFonts w:asciiTheme="minorHAnsi" w:hAnsiTheme="minorHAnsi" w:cstheme="minorHAnsi"/>
                  <w:bCs/>
                  <w:sz w:val="20"/>
                  <w:szCs w:val="20"/>
                </w:rPr>
                <w:t>NM_002661.5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RHOA</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chr3</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7" w:history="1">
              <w:r w:rsidR="007333E6" w:rsidRPr="007333E6">
                <w:rPr>
                  <w:rStyle w:val="Hyperlink"/>
                  <w:rFonts w:asciiTheme="minorHAnsi" w:hAnsiTheme="minorHAnsi" w:cstheme="minorHAnsi"/>
                  <w:bCs/>
                  <w:sz w:val="20"/>
                  <w:szCs w:val="20"/>
                </w:rPr>
                <w:t>NM_001664.4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STAT3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w:t>
            </w:r>
            <w:proofErr w:type="spellEnd"/>
            <w:proofErr w:type="gramEnd"/>
            <w:r w:rsidRPr="007333E6">
              <w:rPr>
                <w:rFonts w:asciiTheme="minorHAnsi" w:hAnsiTheme="minorHAnsi" w:cstheme="minorHAnsi"/>
                <w:bCs/>
                <w:sz w:val="20"/>
                <w:szCs w:val="20"/>
              </w:rPr>
              <w:t xml:space="preserve"> 20 + 21</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8" w:history="1">
              <w:r w:rsidR="007333E6" w:rsidRPr="007333E6">
                <w:rPr>
                  <w:rStyle w:val="Hyperlink"/>
                  <w:rFonts w:asciiTheme="minorHAnsi" w:hAnsiTheme="minorHAnsi" w:cstheme="minorHAnsi"/>
                  <w:bCs/>
                  <w:sz w:val="20"/>
                  <w:szCs w:val="20"/>
                </w:rPr>
                <w:t>NM_139276.3</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STAT5B</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spellStart"/>
            <w:proofErr w:type="gramStart"/>
            <w:r w:rsidRPr="007333E6">
              <w:rPr>
                <w:rFonts w:asciiTheme="minorHAnsi" w:hAnsiTheme="minorHAnsi" w:cstheme="minorHAnsi"/>
                <w:bCs/>
                <w:sz w:val="20"/>
                <w:szCs w:val="20"/>
              </w:rPr>
              <w:t>exons</w:t>
            </w:r>
            <w:proofErr w:type="spellEnd"/>
            <w:proofErr w:type="gramEnd"/>
            <w:r w:rsidRPr="007333E6">
              <w:rPr>
                <w:rFonts w:asciiTheme="minorHAnsi" w:hAnsiTheme="minorHAnsi" w:cstheme="minorHAnsi"/>
                <w:bCs/>
                <w:sz w:val="20"/>
                <w:szCs w:val="20"/>
              </w:rPr>
              <w:t xml:space="preserve"> 14 + 15 + 16</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89" w:history="1">
              <w:r w:rsidR="007333E6" w:rsidRPr="007333E6">
                <w:rPr>
                  <w:rStyle w:val="Hyperlink"/>
                  <w:rFonts w:asciiTheme="minorHAnsi" w:hAnsiTheme="minorHAnsi" w:cstheme="minorHAnsi"/>
                  <w:bCs/>
                  <w:sz w:val="20"/>
                  <w:szCs w:val="20"/>
                </w:rPr>
                <w:t>NM_012448.4</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TET2</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chr4</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90" w:history="1">
              <w:r w:rsidR="007333E6" w:rsidRPr="007333E6">
                <w:rPr>
                  <w:rStyle w:val="Hyperlink"/>
                  <w:rFonts w:asciiTheme="minorHAnsi" w:hAnsiTheme="minorHAnsi" w:cstheme="minorHAnsi"/>
                  <w:bCs/>
                  <w:sz w:val="20"/>
                  <w:szCs w:val="20"/>
                </w:rPr>
                <w:t>NM_001127208.2</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r w:rsidR="007333E6" w:rsidRPr="007333E6">
        <w:trPr>
          <w:trHeight w:val="300"/>
          <w:jc w:val="center"/>
        </w:trPr>
        <w:tc>
          <w:tcPr>
            <w:tcW w:w="0" w:type="auto"/>
            <w:noWrap/>
          </w:tcPr>
          <w:p w:rsidR="007333E6" w:rsidRPr="007333E6" w:rsidRDefault="007333E6" w:rsidP="007333E6">
            <w:pPr>
              <w:spacing w:line="276" w:lineRule="auto"/>
              <w:rPr>
                <w:rFonts w:asciiTheme="minorHAnsi" w:hAnsiTheme="minorHAnsi" w:cstheme="minorHAnsi"/>
                <w:bCs/>
                <w:sz w:val="20"/>
                <w:szCs w:val="20"/>
              </w:rPr>
            </w:pPr>
            <w:r w:rsidRPr="007333E6">
              <w:rPr>
                <w:rFonts w:asciiTheme="minorHAnsi" w:hAnsiTheme="minorHAnsi" w:cstheme="minorHAnsi"/>
                <w:bCs/>
                <w:sz w:val="20"/>
                <w:szCs w:val="20"/>
              </w:rPr>
              <w:t>TP53</w:t>
            </w:r>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chr17</w:t>
            </w:r>
            <w:proofErr w:type="gramEnd"/>
          </w:p>
        </w:tc>
        <w:tc>
          <w:tcPr>
            <w:tcW w:w="0" w:type="auto"/>
            <w:noWrap/>
          </w:tcPr>
          <w:p w:rsidR="007333E6" w:rsidRPr="007333E6" w:rsidRDefault="007333E6" w:rsidP="007333E6">
            <w:pPr>
              <w:spacing w:line="276" w:lineRule="auto"/>
              <w:rPr>
                <w:rFonts w:asciiTheme="minorHAnsi" w:hAnsiTheme="minorHAnsi" w:cstheme="minorHAnsi"/>
                <w:bCs/>
                <w:sz w:val="20"/>
                <w:szCs w:val="20"/>
              </w:rPr>
            </w:pPr>
            <w:proofErr w:type="gramStart"/>
            <w:r w:rsidRPr="007333E6">
              <w:rPr>
                <w:rFonts w:asciiTheme="minorHAnsi" w:hAnsiTheme="minorHAnsi" w:cstheme="minorHAnsi"/>
                <w:bCs/>
                <w:sz w:val="20"/>
                <w:szCs w:val="20"/>
              </w:rPr>
              <w:t>all</w:t>
            </w:r>
            <w:proofErr w:type="gramEnd"/>
            <w:r w:rsidRPr="007333E6">
              <w:rPr>
                <w:rFonts w:asciiTheme="minorHAnsi" w:hAnsiTheme="minorHAnsi" w:cstheme="minorHAnsi"/>
                <w:bCs/>
                <w:sz w:val="20"/>
                <w:szCs w:val="20"/>
              </w:rPr>
              <w:t xml:space="preserve"> coding</w:t>
            </w:r>
          </w:p>
        </w:tc>
        <w:tc>
          <w:tcPr>
            <w:tcW w:w="0" w:type="auto"/>
            <w:noWrap/>
          </w:tcPr>
          <w:p w:rsidR="007333E6" w:rsidRPr="007333E6" w:rsidRDefault="001F653D" w:rsidP="007333E6">
            <w:pPr>
              <w:spacing w:line="276" w:lineRule="auto"/>
              <w:rPr>
                <w:rFonts w:asciiTheme="minorHAnsi" w:hAnsiTheme="minorHAnsi" w:cstheme="minorHAnsi"/>
                <w:bCs/>
                <w:sz w:val="20"/>
                <w:szCs w:val="20"/>
                <w:u w:val="single"/>
              </w:rPr>
            </w:pPr>
            <w:hyperlink r:id="rId91" w:history="1">
              <w:r w:rsidR="007333E6" w:rsidRPr="007333E6">
                <w:rPr>
                  <w:rStyle w:val="Hyperlink"/>
                  <w:rFonts w:asciiTheme="minorHAnsi" w:hAnsiTheme="minorHAnsi" w:cstheme="minorHAnsi"/>
                  <w:bCs/>
                  <w:sz w:val="20"/>
                  <w:szCs w:val="20"/>
                </w:rPr>
                <w:t>NM_000546.5</w:t>
              </w:r>
            </w:hyperlink>
          </w:p>
        </w:tc>
        <w:tc>
          <w:tcPr>
            <w:tcW w:w="0" w:type="auto"/>
            <w:noWrap/>
          </w:tcPr>
          <w:p w:rsidR="007333E6" w:rsidRPr="007333E6" w:rsidRDefault="007333E6" w:rsidP="007333E6">
            <w:pPr>
              <w:spacing w:line="276" w:lineRule="auto"/>
              <w:rPr>
                <w:rFonts w:asciiTheme="minorHAnsi" w:hAnsiTheme="minorHAnsi" w:cstheme="minorHAnsi"/>
                <w:bCs/>
                <w:sz w:val="20"/>
                <w:szCs w:val="20"/>
                <w:u w:val="single"/>
              </w:rPr>
            </w:pPr>
          </w:p>
        </w:tc>
      </w:tr>
    </w:tbl>
    <w:p w:rsidR="007333E6" w:rsidRDefault="007333E6" w:rsidP="002118DC">
      <w:pPr>
        <w:spacing w:line="276" w:lineRule="auto"/>
        <w:rPr>
          <w:rFonts w:cs="Arial"/>
          <w:bCs/>
        </w:rPr>
      </w:pPr>
    </w:p>
    <w:p w:rsidR="000D6EA0" w:rsidRDefault="000D6EA0">
      <w:pPr>
        <w:rPr>
          <w:rFonts w:cs="Arial"/>
          <w:bCs/>
        </w:rPr>
      </w:pPr>
      <w:r>
        <w:rPr>
          <w:rFonts w:cs="Arial"/>
          <w:bCs/>
        </w:rPr>
        <w:br w:type="page"/>
      </w:r>
    </w:p>
    <w:p w:rsidR="002118DC" w:rsidRPr="00FA38D7" w:rsidRDefault="00E03632" w:rsidP="00E03632">
      <w:pPr>
        <w:pStyle w:val="Heading2"/>
      </w:pPr>
      <w:bookmarkStart w:id="36" w:name="_Toc44066489"/>
      <w:r>
        <w:t xml:space="preserve">1.1.2: </w:t>
      </w:r>
      <w:r w:rsidR="002118DC" w:rsidRPr="00FA38D7">
        <w:t xml:space="preserve">Outline </w:t>
      </w:r>
      <w:r w:rsidR="002118DC" w:rsidRPr="00E03632">
        <w:t>methodology</w:t>
      </w:r>
      <w:bookmarkEnd w:id="36"/>
    </w:p>
    <w:p w:rsidR="00B8750F" w:rsidRDefault="00B8750F" w:rsidP="002118DC"/>
    <w:p w:rsidR="002118DC" w:rsidRPr="00F251AB" w:rsidRDefault="002118DC" w:rsidP="002118DC">
      <w:pPr>
        <w:rPr>
          <w:lang w:val="en-US"/>
        </w:rPr>
      </w:pPr>
      <w:r w:rsidRPr="00F251AB">
        <w:t xml:space="preserve">DNA from PB, BM and blood films can be used. The DNA samples will be sequenced using the </w:t>
      </w:r>
      <w:proofErr w:type="spellStart"/>
      <w:r w:rsidR="004A4F76">
        <w:t>QiaSeq</w:t>
      </w:r>
      <w:proofErr w:type="spellEnd"/>
      <w:r w:rsidR="004A4F76">
        <w:t xml:space="preserve"> DNA Custom</w:t>
      </w:r>
      <w:r w:rsidRPr="00F251AB">
        <w:t xml:space="preserve"> workflow. We have designed </w:t>
      </w:r>
      <w:r w:rsidR="00E2505F">
        <w:t>two panels</w:t>
      </w:r>
      <w:r w:rsidRPr="00F251AB">
        <w:t xml:space="preserve"> to target </w:t>
      </w:r>
      <w:r w:rsidR="004A4F76">
        <w:rPr>
          <w:lang w:val="en-US"/>
        </w:rPr>
        <w:t>44</w:t>
      </w:r>
      <w:r w:rsidRPr="00F251AB">
        <w:rPr>
          <w:lang w:val="en-US"/>
        </w:rPr>
        <w:t xml:space="preserve"> genes/gene mutation hotspots known to be involved in myeloid malignancies</w:t>
      </w:r>
      <w:r w:rsidR="00E2505F">
        <w:rPr>
          <w:lang w:val="en-US"/>
        </w:rPr>
        <w:t xml:space="preserve"> and 34 genes/gene mutation hotspots for the lymphoid panel</w:t>
      </w:r>
      <w:r w:rsidRPr="00F251AB">
        <w:rPr>
          <w:lang w:val="en-US"/>
        </w:rPr>
        <w:t>.</w:t>
      </w:r>
    </w:p>
    <w:p w:rsidR="002118DC" w:rsidRDefault="002118DC" w:rsidP="002118DC"/>
    <w:p w:rsidR="00E2505F" w:rsidRDefault="002118DC" w:rsidP="002118DC">
      <w:r>
        <w:t xml:space="preserve">DNA is quantified and diluted to 10 </w:t>
      </w:r>
      <w:proofErr w:type="spellStart"/>
      <w:r>
        <w:t>ng</w:t>
      </w:r>
      <w:proofErr w:type="spellEnd"/>
      <w:r>
        <w:t xml:space="preserve">/µl. </w:t>
      </w:r>
      <w:r w:rsidR="00E2505F">
        <w:t xml:space="preserve">The DNA libraries are prepared according to the </w:t>
      </w:r>
      <w:proofErr w:type="spellStart"/>
      <w:r w:rsidR="00E2505F">
        <w:t>QiaSeq</w:t>
      </w:r>
      <w:proofErr w:type="spellEnd"/>
      <w:r w:rsidR="00E2505F">
        <w:t xml:space="preserve"> method, using the Hamilton </w:t>
      </w:r>
      <w:proofErr w:type="spellStart"/>
      <w:r w:rsidR="00E2505F">
        <w:t>MicroLab</w:t>
      </w:r>
      <w:proofErr w:type="spellEnd"/>
      <w:r w:rsidR="00E2505F">
        <w:t xml:space="preserve"> Star liquid handling robot. </w:t>
      </w:r>
      <w:proofErr w:type="gramStart"/>
      <w:r w:rsidR="00E2505F">
        <w:t xml:space="preserve">This is followed by quantification and pooling of samples and loading onto an </w:t>
      </w:r>
      <w:proofErr w:type="spellStart"/>
      <w:r w:rsidR="00E2505F">
        <w:t>Illumina</w:t>
      </w:r>
      <w:proofErr w:type="spellEnd"/>
      <w:r w:rsidR="00E2505F">
        <w:t xml:space="preserve"> </w:t>
      </w:r>
      <w:proofErr w:type="spellStart"/>
      <w:r w:rsidR="00E2505F">
        <w:t>NextSeq</w:t>
      </w:r>
      <w:proofErr w:type="spellEnd"/>
      <w:r w:rsidR="00E2505F">
        <w:t xml:space="preserve"> 500 instrument</w:t>
      </w:r>
      <w:proofErr w:type="gramEnd"/>
      <w:r w:rsidR="00E2505F">
        <w:t xml:space="preserve">. </w:t>
      </w:r>
      <w:proofErr w:type="spellStart"/>
      <w:r w:rsidR="00E2505F">
        <w:t>Fastq</w:t>
      </w:r>
      <w:proofErr w:type="spellEnd"/>
      <w:r w:rsidR="00E2505F">
        <w:t xml:space="preserve"> files are generated, which are then loaded into a bioinformatics pipeline known as S</w:t>
      </w:r>
      <w:r w:rsidR="007D7617">
        <w:t>nappy</w:t>
      </w:r>
      <w:r w:rsidR="00E2505F">
        <w:t xml:space="preserve"> (see documents XXXXX) followed by variant calling and analysis in SQVD and VASA (see documents XXXX). These pipelines and software have been independently validated</w:t>
      </w:r>
      <w:r w:rsidR="00264308">
        <w:t xml:space="preserve">. An </w:t>
      </w:r>
      <w:r w:rsidR="007D7617">
        <w:t xml:space="preserve">overview is given </w:t>
      </w:r>
      <w:r w:rsidR="00264308">
        <w:t>below</w:t>
      </w:r>
      <w:r w:rsidR="00910AED">
        <w:t>.</w:t>
      </w:r>
    </w:p>
    <w:p w:rsidR="00E2505F" w:rsidRDefault="00E2505F" w:rsidP="002118DC"/>
    <w:p w:rsidR="00264308" w:rsidRPr="00264308" w:rsidRDefault="00E03632" w:rsidP="00264308">
      <w:pPr>
        <w:pStyle w:val="Heading2"/>
      </w:pPr>
      <w:bookmarkStart w:id="37" w:name="_Toc44066490"/>
      <w:r>
        <w:t xml:space="preserve">1.1.3: </w:t>
      </w:r>
      <w:r w:rsidR="00264308">
        <w:t xml:space="preserve">Technical and </w:t>
      </w:r>
      <w:r w:rsidR="00264308" w:rsidRPr="00264308">
        <w:t>Bioinformatic</w:t>
      </w:r>
      <w:r>
        <w:t>s</w:t>
      </w:r>
      <w:r w:rsidR="00264308" w:rsidRPr="00264308">
        <w:t xml:space="preserve"> </w:t>
      </w:r>
      <w:r>
        <w:t>Assessment</w:t>
      </w:r>
      <w:bookmarkEnd w:id="37"/>
    </w:p>
    <w:p w:rsidR="00264308" w:rsidRPr="00283170" w:rsidRDefault="00264308" w:rsidP="00264308">
      <w:pPr>
        <w:jc w:val="center"/>
        <w:rPr>
          <w:bCs/>
        </w:rPr>
      </w:pPr>
    </w:p>
    <w:p w:rsidR="00264308" w:rsidRPr="007E17A6" w:rsidRDefault="00264308" w:rsidP="00264308">
      <w:pPr>
        <w:rPr>
          <w:b/>
        </w:rPr>
      </w:pPr>
      <w:r w:rsidRPr="007E17A6">
        <w:rPr>
          <w:b/>
        </w:rPr>
        <w:t>Assay overview</w:t>
      </w:r>
    </w:p>
    <w:p w:rsidR="00264308" w:rsidRPr="007E17A6" w:rsidRDefault="00264308" w:rsidP="00264308">
      <w:r w:rsidRPr="007E17A6">
        <w:t xml:space="preserve">This report concerns the validation of the Myeloid </w:t>
      </w:r>
      <w:r w:rsidR="00283170">
        <w:t xml:space="preserve">and Lymphoid </w:t>
      </w:r>
      <w:proofErr w:type="spellStart"/>
      <w:r w:rsidRPr="007E17A6">
        <w:t>QiaSeq</w:t>
      </w:r>
      <w:proofErr w:type="spellEnd"/>
      <w:r w:rsidRPr="007E17A6">
        <w:t xml:space="preserve"> NGS panel</w:t>
      </w:r>
      <w:r w:rsidR="00283170">
        <w:t>s</w:t>
      </w:r>
      <w:r w:rsidRPr="007E17A6">
        <w:t xml:space="preserve"> and associated Snappy data analysis pipeline for targeted small variant detection in key genes/regions associated with Myeloid </w:t>
      </w:r>
      <w:r w:rsidR="00283170">
        <w:t xml:space="preserve">and Lymphoid </w:t>
      </w:r>
      <w:proofErr w:type="spellStart"/>
      <w:r w:rsidRPr="007E17A6">
        <w:t>neoplasms</w:t>
      </w:r>
      <w:proofErr w:type="spellEnd"/>
      <w:r w:rsidRPr="007E17A6">
        <w:t xml:space="preserve"> </w:t>
      </w:r>
      <w:r>
        <w:t xml:space="preserve">and </w:t>
      </w:r>
      <w:r w:rsidRPr="007E17A6">
        <w:t>associated disorders.</w:t>
      </w:r>
    </w:p>
    <w:p w:rsidR="00264308" w:rsidRPr="007E17A6" w:rsidRDefault="00264308" w:rsidP="00264308"/>
    <w:p w:rsidR="00264308" w:rsidRPr="007E17A6" w:rsidRDefault="00264308" w:rsidP="00264308">
      <w:r w:rsidRPr="007E17A6">
        <w:t xml:space="preserve">The design of the </w:t>
      </w:r>
      <w:proofErr w:type="spellStart"/>
      <w:r w:rsidRPr="007E17A6">
        <w:t>Qiaseq</w:t>
      </w:r>
      <w:proofErr w:type="spellEnd"/>
      <w:r w:rsidRPr="007E17A6">
        <w:t xml:space="preserve"> assay was based on a region of interest set of coordinates (</w:t>
      </w:r>
      <w:proofErr w:type="spellStart"/>
      <w:r w:rsidRPr="007E17A6">
        <w:t>ROI.bed</w:t>
      </w:r>
      <w:proofErr w:type="spellEnd"/>
      <w:r w:rsidRPr="007E17A6">
        <w:t xml:space="preserve"> file), corresponding to assay coverage requirements determined by the National test directory a</w:t>
      </w:r>
      <w:r>
        <w:t xml:space="preserve">nd local clinical requirements, and is detailed in relevant laboratory sections of this report. </w:t>
      </w:r>
      <w:r w:rsidRPr="007E17A6">
        <w:t xml:space="preserve">From this, primers were designed to amplify across such regions using </w:t>
      </w:r>
      <w:proofErr w:type="spellStart"/>
      <w:r w:rsidRPr="007E17A6">
        <w:t>Qiaseq</w:t>
      </w:r>
      <w:proofErr w:type="spellEnd"/>
      <w:r w:rsidRPr="007E17A6">
        <w:t xml:space="preserve"> methodology, for gen</w:t>
      </w:r>
      <w:r>
        <w:t>eration of NGS data (</w:t>
      </w:r>
      <w:proofErr w:type="spellStart"/>
      <w:r>
        <w:t>fastq</w:t>
      </w:r>
      <w:proofErr w:type="spellEnd"/>
      <w:r>
        <w:t xml:space="preserve">) on </w:t>
      </w:r>
      <w:proofErr w:type="spellStart"/>
      <w:r>
        <w:t>I</w:t>
      </w:r>
      <w:r w:rsidRPr="007E17A6">
        <w:t>llumina</w:t>
      </w:r>
      <w:proofErr w:type="spellEnd"/>
      <w:r w:rsidRPr="007E17A6">
        <w:t xml:space="preserve"> sequencing machines. Only variants falling within this ROI are used in this validati</w:t>
      </w:r>
      <w:r>
        <w:t xml:space="preserve">on report. For this assay, the </w:t>
      </w:r>
      <w:proofErr w:type="spellStart"/>
      <w:r>
        <w:t>I</w:t>
      </w:r>
      <w:r w:rsidRPr="007E17A6">
        <w:t>llumina</w:t>
      </w:r>
      <w:proofErr w:type="spellEnd"/>
      <w:r w:rsidRPr="007E17A6">
        <w:t xml:space="preserve"> </w:t>
      </w:r>
      <w:proofErr w:type="spellStart"/>
      <w:r w:rsidRPr="007E17A6">
        <w:t>Next</w:t>
      </w:r>
      <w:r w:rsidR="00E03632">
        <w:t>S</w:t>
      </w:r>
      <w:r w:rsidRPr="007E17A6">
        <w:t>eq</w:t>
      </w:r>
      <w:proofErr w:type="spellEnd"/>
      <w:r w:rsidR="00E03632">
        <w:t xml:space="preserve"> </w:t>
      </w:r>
      <w:r w:rsidRPr="007E17A6">
        <w:t xml:space="preserve">550 machine was employed to generate </w:t>
      </w:r>
      <w:proofErr w:type="spellStart"/>
      <w:r w:rsidRPr="007E17A6">
        <w:t>fastq</w:t>
      </w:r>
      <w:proofErr w:type="spellEnd"/>
      <w:r w:rsidRPr="007E17A6">
        <w:t xml:space="preserve"> sequencing data, which in turn is the input for Snappy and SQVD software in genetic variant analysis and annotation/reporting respectively. </w:t>
      </w:r>
      <w:proofErr w:type="spellStart"/>
      <w:r w:rsidRPr="007E17A6">
        <w:t>Qiaseq</w:t>
      </w:r>
      <w:proofErr w:type="spellEnd"/>
      <w:r w:rsidRPr="007E17A6">
        <w:t xml:space="preserve"> NGS library preparation was performed via the LMH Hamilton automation system in all cases.</w:t>
      </w:r>
    </w:p>
    <w:p w:rsidR="00264308" w:rsidRPr="007E17A6" w:rsidRDefault="00264308" w:rsidP="00264308"/>
    <w:p w:rsidR="00264308" w:rsidRPr="0087650D" w:rsidRDefault="00264308" w:rsidP="0087650D">
      <w:pPr>
        <w:rPr>
          <w:b/>
          <w:bCs/>
        </w:rPr>
      </w:pPr>
      <w:proofErr w:type="spellStart"/>
      <w:r w:rsidRPr="0087650D">
        <w:rPr>
          <w:b/>
          <w:bCs/>
        </w:rPr>
        <w:t>Qiaseq</w:t>
      </w:r>
      <w:proofErr w:type="spellEnd"/>
      <w:r w:rsidRPr="0087650D">
        <w:rPr>
          <w:b/>
          <w:bCs/>
        </w:rPr>
        <w:t xml:space="preserve"> chemistry molecular </w:t>
      </w:r>
      <w:proofErr w:type="spellStart"/>
      <w:r w:rsidRPr="0087650D">
        <w:rPr>
          <w:b/>
          <w:bCs/>
        </w:rPr>
        <w:t>barcoding</w:t>
      </w:r>
      <w:proofErr w:type="spellEnd"/>
    </w:p>
    <w:p w:rsidR="00264308" w:rsidRPr="007E17A6" w:rsidRDefault="00264308" w:rsidP="00264308">
      <w:pPr>
        <w:jc w:val="both"/>
      </w:pPr>
      <w:r w:rsidRPr="007E17A6">
        <w:t xml:space="preserve">The </w:t>
      </w:r>
      <w:proofErr w:type="spellStart"/>
      <w:r w:rsidRPr="007E17A6">
        <w:t>Qiaseq</w:t>
      </w:r>
      <w:proofErr w:type="spellEnd"/>
      <w:r w:rsidRPr="007E17A6">
        <w:t xml:space="preserve"> chemistry is based on an initial single primer linear extension of target DNA with unique molecular ‘barcode’ tagging, which can be performed on both intact genomic DNA or DNA extracted from FFPE (formalin-fixed, paraffin-embedded) tissue biopsies. Furthermore, molecular bar-coding allows for constructive use of PCR duplicates arising during the library prep amplification, which are usually removed as potential sources of bias and artefacts, in a process of combining these molecules based on matching parental barcodes, to produce higher-quality ‘consensus’ reads. Combining molecular </w:t>
      </w:r>
      <w:proofErr w:type="gramStart"/>
      <w:r w:rsidRPr="007E17A6">
        <w:t>bar-coding</w:t>
      </w:r>
      <w:proofErr w:type="gramEnd"/>
      <w:r w:rsidRPr="007E17A6">
        <w:t xml:space="preserve"> with high sequencing depth, to generate multiple duplicates of the same originating molecule, can be used to increase sequencing sensitivity by removal of </w:t>
      </w:r>
      <w:proofErr w:type="spellStart"/>
      <w:r w:rsidRPr="007E17A6">
        <w:t>artifactual</w:t>
      </w:r>
      <w:proofErr w:type="spellEnd"/>
      <w:r w:rsidRPr="007E17A6">
        <w:t xml:space="preserve"> noise. Here, variant base calls not supported in sister molecules (molecular duplicates of originating genomic DNA copies) </w:t>
      </w:r>
      <w:r w:rsidR="00283170">
        <w:t xml:space="preserve">and </w:t>
      </w:r>
      <w:r w:rsidRPr="007E17A6">
        <w:t>are effectively filtered out as processing artefacts.</w:t>
      </w:r>
    </w:p>
    <w:p w:rsidR="00264308" w:rsidRPr="007E17A6" w:rsidRDefault="00264308" w:rsidP="00264308"/>
    <w:p w:rsidR="00264308" w:rsidRPr="0087650D" w:rsidRDefault="00264308" w:rsidP="0087650D">
      <w:pPr>
        <w:rPr>
          <w:b/>
          <w:bCs/>
        </w:rPr>
      </w:pPr>
      <w:proofErr w:type="spellStart"/>
      <w:r w:rsidRPr="0087650D">
        <w:rPr>
          <w:b/>
          <w:bCs/>
        </w:rPr>
        <w:t>Bioinformatic</w:t>
      </w:r>
      <w:proofErr w:type="spellEnd"/>
      <w:r w:rsidRPr="0087650D">
        <w:rPr>
          <w:b/>
          <w:bCs/>
        </w:rPr>
        <w:t xml:space="preserve"> analysis overview and aims</w:t>
      </w:r>
    </w:p>
    <w:p w:rsidR="00264308" w:rsidRPr="007E17A6" w:rsidRDefault="00264308" w:rsidP="00264308">
      <w:pPr>
        <w:jc w:val="both"/>
        <w:rPr>
          <w:bCs/>
        </w:rPr>
      </w:pPr>
      <w:r w:rsidRPr="007E17A6">
        <w:rPr>
          <w:bCs/>
        </w:rPr>
        <w:t xml:space="preserve">Validation of the </w:t>
      </w:r>
      <w:proofErr w:type="spellStart"/>
      <w:r w:rsidRPr="007E17A6">
        <w:rPr>
          <w:bCs/>
        </w:rPr>
        <w:t>Qiaseq</w:t>
      </w:r>
      <w:proofErr w:type="spellEnd"/>
      <w:r w:rsidRPr="007E17A6">
        <w:rPr>
          <w:bCs/>
        </w:rPr>
        <w:t xml:space="preserve"> NGS assay here includes validation of the associated </w:t>
      </w:r>
      <w:proofErr w:type="spellStart"/>
      <w:r w:rsidRPr="007E17A6">
        <w:rPr>
          <w:bCs/>
        </w:rPr>
        <w:t>bioinformatic</w:t>
      </w:r>
      <w:proofErr w:type="spellEnd"/>
      <w:r w:rsidRPr="007E17A6">
        <w:rPr>
          <w:bCs/>
        </w:rPr>
        <w:t xml:space="preserve"> pipeline. For this, we are using the ‘Snappy’ pipeline to produce results for targeted variant detection and supporting data QC metrics. Through subsequent validation meta-analyses, we aim to generate key assay performance measures/thresholds and outline the requirements to meet these, with alignment to the defined assay evaluation and acceptance criteria.  In particular, we will test the</w:t>
      </w:r>
      <w:r w:rsidRPr="007E17A6">
        <w:t xml:space="preserve"> sensitivity, specificity and accuracy of the assay in the detection and quantification of known variants from selected standards and clinical sample sets.  </w:t>
      </w:r>
    </w:p>
    <w:p w:rsidR="00264308" w:rsidRPr="007E17A6" w:rsidRDefault="00264308" w:rsidP="00264308">
      <w:pPr>
        <w:jc w:val="both"/>
        <w:rPr>
          <w:bCs/>
        </w:rPr>
      </w:pPr>
    </w:p>
    <w:p w:rsidR="00264308" w:rsidRPr="00283170" w:rsidRDefault="00264308" w:rsidP="00283170">
      <w:pPr>
        <w:rPr>
          <w:b/>
          <w:bCs/>
        </w:rPr>
      </w:pPr>
      <w:r w:rsidRPr="00283170">
        <w:rPr>
          <w:b/>
          <w:bCs/>
        </w:rPr>
        <w:t xml:space="preserve">Snappy </w:t>
      </w:r>
      <w:proofErr w:type="spellStart"/>
      <w:r w:rsidRPr="00283170">
        <w:rPr>
          <w:b/>
          <w:bCs/>
        </w:rPr>
        <w:t>QiaSeq</w:t>
      </w:r>
      <w:proofErr w:type="spellEnd"/>
      <w:r w:rsidRPr="00283170">
        <w:rPr>
          <w:b/>
          <w:bCs/>
        </w:rPr>
        <w:t xml:space="preserve"> pipeline background </w:t>
      </w:r>
    </w:p>
    <w:p w:rsidR="00264308" w:rsidRPr="007E17A6" w:rsidRDefault="00264308" w:rsidP="00264308">
      <w:pPr>
        <w:jc w:val="both"/>
      </w:pPr>
      <w:r w:rsidRPr="007E17A6">
        <w:t xml:space="preserve">Prior to starting this validation work we had developed the Snappy pipeline, a next generation sequencing (NGS) genetic variant detection software suite. Snappy has previously been validated for analysing both </w:t>
      </w:r>
      <w:proofErr w:type="spellStart"/>
      <w:r w:rsidRPr="007E17A6">
        <w:t>germline</w:t>
      </w:r>
      <w:proofErr w:type="spellEnd"/>
      <w:r w:rsidRPr="007E17A6">
        <w:t xml:space="preserve"> variants and cancer associated somatic mutations in red cell disease (clinically relevant cancer panel and the red cell gene panel). The Snappy framework is an extended Python/</w:t>
      </w:r>
      <w:proofErr w:type="spellStart"/>
      <w:r w:rsidRPr="007E17A6">
        <w:t>Ruffus</w:t>
      </w:r>
      <w:proofErr w:type="spellEnd"/>
      <w:r w:rsidRPr="007E17A6">
        <w:t xml:space="preserve"> workflow engine. It simultaneously processes batched samples corresponding </w:t>
      </w:r>
      <w:proofErr w:type="gramStart"/>
      <w:r w:rsidRPr="007E17A6">
        <w:t>to one sequencing</w:t>
      </w:r>
      <w:proofErr w:type="gramEnd"/>
      <w:r w:rsidRPr="007E17A6">
        <w:t xml:space="preserve"> run or </w:t>
      </w:r>
      <w:proofErr w:type="spellStart"/>
      <w:r w:rsidRPr="007E17A6">
        <w:t>fastq</w:t>
      </w:r>
      <w:proofErr w:type="spellEnd"/>
      <w:r w:rsidRPr="007E17A6">
        <w:t xml:space="preserve"> files selected from different sequencing runs. VCF files are outputted and processed for importing into the SQVD variant annotation database. Snappy and SQVD analysis is currently based around Human genome build GRCh37 but has functionality to use genome build HG38 as this becomes the default across NHS England. This validation is completed in build GRCh37.</w:t>
      </w:r>
    </w:p>
    <w:p w:rsidR="00264308" w:rsidRPr="007E17A6" w:rsidRDefault="00264308" w:rsidP="00264308">
      <w:pPr>
        <w:jc w:val="both"/>
      </w:pPr>
    </w:p>
    <w:p w:rsidR="00264308" w:rsidRPr="007E17A6" w:rsidRDefault="00264308" w:rsidP="00264308">
      <w:pPr>
        <w:jc w:val="both"/>
      </w:pPr>
      <w:r w:rsidRPr="007E17A6">
        <w:t xml:space="preserve">This validation analysis uses the </w:t>
      </w:r>
      <w:proofErr w:type="gramStart"/>
      <w:r w:rsidRPr="007E17A6">
        <w:t>‘</w:t>
      </w:r>
      <w:proofErr w:type="spellStart"/>
      <w:r w:rsidRPr="007E17A6">
        <w:t>somatic.Qiaseq</w:t>
      </w:r>
      <w:proofErr w:type="spellEnd"/>
      <w:r w:rsidRPr="007E17A6">
        <w:t>’</w:t>
      </w:r>
      <w:proofErr w:type="gramEnd"/>
      <w:r w:rsidRPr="007E17A6">
        <w:t xml:space="preserve"> pipeline and Myeloid configuration, where many of the pipeline components are applied in other Snappy pipelines and have been validated previously.</w:t>
      </w:r>
      <w:r>
        <w:t xml:space="preserve"> Snappy is already used to deliver the ISO15189 accredited tests within </w:t>
      </w:r>
      <w:proofErr w:type="spellStart"/>
      <w:r>
        <w:t>Viapath</w:t>
      </w:r>
      <w:proofErr w:type="spellEnd"/>
      <w:r>
        <w:t xml:space="preserve"> LLP, the clinically relevant cancer panel and the red cell gene panel</w:t>
      </w:r>
      <w:r w:rsidR="00283170">
        <w:t xml:space="preserve">. </w:t>
      </w:r>
      <w:r w:rsidRPr="007E17A6">
        <w:t xml:space="preserve">The pipeline uses the following software: </w:t>
      </w:r>
      <w:proofErr w:type="spellStart"/>
      <w:r w:rsidRPr="007E17A6">
        <w:t>Trimmomatic</w:t>
      </w:r>
      <w:proofErr w:type="spellEnd"/>
      <w:r w:rsidRPr="007E17A6">
        <w:t xml:space="preserve"> an</w:t>
      </w:r>
      <w:r>
        <w:t xml:space="preserve">d </w:t>
      </w:r>
      <w:proofErr w:type="spellStart"/>
      <w:r>
        <w:t>Cutadapt</w:t>
      </w:r>
      <w:proofErr w:type="spellEnd"/>
      <w:r>
        <w:t xml:space="preserve"> for adapter trimming</w:t>
      </w:r>
      <w:r w:rsidRPr="007E17A6">
        <w:t xml:space="preserve">; </w:t>
      </w:r>
      <w:proofErr w:type="spellStart"/>
      <w:r w:rsidRPr="007E17A6">
        <w:t>FastQC</w:t>
      </w:r>
      <w:proofErr w:type="spellEnd"/>
      <w:r w:rsidRPr="007E17A6">
        <w:t xml:space="preserve"> for re</w:t>
      </w:r>
      <w:r>
        <w:t>ad quality assessment</w:t>
      </w:r>
      <w:r w:rsidRPr="007E17A6">
        <w:t xml:space="preserve">; BWA-MEM for read alignment; UMI tools and FBO-bio for generating consensus reads from molecular duplicates; </w:t>
      </w:r>
      <w:proofErr w:type="spellStart"/>
      <w:r w:rsidRPr="007E17A6">
        <w:t>VarDict</w:t>
      </w:r>
      <w:proofErr w:type="spellEnd"/>
      <w:r w:rsidRPr="007E17A6">
        <w:t xml:space="preserve"> for variant calling (functionality for GATK4 </w:t>
      </w:r>
      <w:proofErr w:type="spellStart"/>
      <w:r w:rsidRPr="007E17A6">
        <w:t>MuTect</w:t>
      </w:r>
      <w:proofErr w:type="spellEnd"/>
      <w:r w:rsidRPr="007E17A6">
        <w:t xml:space="preserve"> is also built into the pipeline, but is not validated here); and </w:t>
      </w:r>
      <w:proofErr w:type="spellStart"/>
      <w:r w:rsidRPr="007E17A6">
        <w:t>BcfTools</w:t>
      </w:r>
      <w:proofErr w:type="spellEnd"/>
      <w:r w:rsidRPr="007E17A6">
        <w:t xml:space="preserve"> for variant filtering. QC metrics, including coverage, are calculated with Picard Tools, </w:t>
      </w:r>
      <w:proofErr w:type="spellStart"/>
      <w:r w:rsidRPr="007E17A6">
        <w:t>BcfTools</w:t>
      </w:r>
      <w:proofErr w:type="spellEnd"/>
      <w:r w:rsidRPr="007E17A6">
        <w:t xml:space="preserve"> and </w:t>
      </w:r>
      <w:proofErr w:type="spellStart"/>
      <w:r w:rsidRPr="007E17A6">
        <w:t>Bedtools</w:t>
      </w:r>
      <w:proofErr w:type="spellEnd"/>
      <w:r w:rsidRPr="007E17A6">
        <w:t xml:space="preserve">. See </w:t>
      </w:r>
      <w:hyperlink r:id="rId92" w:history="1">
        <w:r w:rsidRPr="007E17A6">
          <w:rPr>
            <w:rStyle w:val="Hyperlink"/>
          </w:rPr>
          <w:t>https://git.kingspm.uk</w:t>
        </w:r>
      </w:hyperlink>
      <w:r w:rsidRPr="007E17A6">
        <w:t xml:space="preserve"> for details and versioning.  Snappy version 4 was used here. </w:t>
      </w:r>
    </w:p>
    <w:p w:rsidR="00264308" w:rsidRPr="007E17A6" w:rsidRDefault="00264308" w:rsidP="00264308">
      <w:pPr>
        <w:jc w:val="both"/>
        <w:rPr>
          <w:b/>
          <w:color w:val="000000"/>
          <w:u w:val="single"/>
        </w:rPr>
      </w:pPr>
    </w:p>
    <w:p w:rsidR="00264308" w:rsidRPr="00C71196" w:rsidRDefault="00264308" w:rsidP="00264308">
      <w:pPr>
        <w:jc w:val="both"/>
        <w:rPr>
          <w:b/>
          <w:color w:val="000000"/>
        </w:rPr>
      </w:pPr>
      <w:r w:rsidRPr="00C71196">
        <w:rPr>
          <w:b/>
          <w:color w:val="000000"/>
        </w:rPr>
        <w:t>Snappy configuration and validation tools</w:t>
      </w:r>
    </w:p>
    <w:p w:rsidR="00264308" w:rsidRPr="007E17A6" w:rsidRDefault="00264308" w:rsidP="00264308">
      <w:pPr>
        <w:jc w:val="both"/>
        <w:rPr>
          <w:color w:val="000000"/>
        </w:rPr>
      </w:pPr>
      <w:r w:rsidRPr="007E17A6">
        <w:rPr>
          <w:color w:val="000000"/>
        </w:rPr>
        <w:t xml:space="preserve">The Snappy pipeline has the same internally customizable options as if running any of the tools that it comprises as stand-alone modules. The Snappy </w:t>
      </w:r>
      <w:proofErr w:type="spellStart"/>
      <w:proofErr w:type="gramStart"/>
      <w:r w:rsidRPr="007E17A6">
        <w:rPr>
          <w:color w:val="000000"/>
        </w:rPr>
        <w:t>somatic.Qiaseq</w:t>
      </w:r>
      <w:proofErr w:type="spellEnd"/>
      <w:proofErr w:type="gramEnd"/>
      <w:r w:rsidRPr="007E17A6">
        <w:rPr>
          <w:color w:val="000000"/>
        </w:rPr>
        <w:t xml:space="preserve"> pipeline was run with mainly fixed internal software configurations tailored to the assay during pilot runs and having being validated previously for many components (see Snappy </w:t>
      </w:r>
      <w:ins w:id="38" w:author="Smith, Alexander" w:date="2020-06-29T14:35:00Z">
        <w:r w:rsidR="003E421D">
          <w:rPr>
            <w:color w:val="000000"/>
          </w:rPr>
          <w:t xml:space="preserve">NGS Analysis </w:t>
        </w:r>
      </w:ins>
      <w:r w:rsidRPr="007E17A6">
        <w:rPr>
          <w:color w:val="000000"/>
        </w:rPr>
        <w:t xml:space="preserve">SOP and associated validation documents). </w:t>
      </w:r>
    </w:p>
    <w:p w:rsidR="00264308" w:rsidRPr="007E17A6" w:rsidRDefault="00264308" w:rsidP="00264308">
      <w:pPr>
        <w:jc w:val="both"/>
        <w:rPr>
          <w:color w:val="000000"/>
        </w:rPr>
      </w:pPr>
    </w:p>
    <w:p w:rsidR="00264308" w:rsidRPr="007E17A6" w:rsidRDefault="00264308" w:rsidP="00264308">
      <w:r w:rsidRPr="007E17A6">
        <w:t>Snappy was run with set pipeline paramet</w:t>
      </w:r>
      <w:r>
        <w:t>ers as specified in its version-</w:t>
      </w:r>
      <w:r w:rsidRPr="007E17A6">
        <w:t>controlled repository  (/</w:t>
      </w:r>
      <w:proofErr w:type="spellStart"/>
      <w:r w:rsidRPr="007E17A6">
        <w:t>git.kingspm</w:t>
      </w:r>
      <w:proofErr w:type="spellEnd"/>
      <w:r w:rsidRPr="007E17A6">
        <w:t>/snappy – snappy</w:t>
      </w:r>
      <w:ins w:id="39" w:author="Smith, Alexander" w:date="2020-06-29T14:36:00Z">
        <w:r w:rsidR="003E421D">
          <w:t xml:space="preserve"> </w:t>
        </w:r>
      </w:ins>
      <w:r w:rsidRPr="007E17A6">
        <w:t>V4 branch). Myeloid analysis was selected in the pipeline, which is a derivation of the parent Somatic-</w:t>
      </w:r>
      <w:proofErr w:type="spellStart"/>
      <w:r w:rsidRPr="007E17A6">
        <w:t>Qiaseq</w:t>
      </w:r>
      <w:proofErr w:type="spellEnd"/>
      <w:r w:rsidRPr="007E17A6">
        <w:t xml:space="preserve"> pipeline</w:t>
      </w:r>
      <w:ins w:id="40" w:author="Smith, Alexander" w:date="2020-06-29T14:36:00Z">
        <w:r w:rsidR="003E421D">
          <w:t>.</w:t>
        </w:r>
      </w:ins>
      <w:del w:id="41" w:author="Smith, Alexander" w:date="2020-06-29T14:36:00Z">
        <w:r w:rsidRPr="007E17A6" w:rsidDel="003E421D">
          <w:delText>,</w:delText>
        </w:r>
      </w:del>
      <w:r w:rsidRPr="007E17A6">
        <w:t xml:space="preserve"> The configurable options for variant filtration (variant allele frequency [VAF] and variant supporting reads [VD]) were set at a baseline of 0.03 VAF (3%) and 6 supporting reads as standard, but adjusted for limit of detection (LOD) and related assays as required (specified within this report). </w:t>
      </w:r>
    </w:p>
    <w:p w:rsidR="00264308" w:rsidRPr="007E17A6" w:rsidRDefault="00264308" w:rsidP="00264308">
      <w:pPr>
        <w:jc w:val="both"/>
        <w:rPr>
          <w:color w:val="000000"/>
        </w:rPr>
      </w:pPr>
    </w:p>
    <w:p w:rsidR="008A07E7" w:rsidRPr="00743CAB" w:rsidRDefault="00264308" w:rsidP="0087650D">
      <w:pPr>
        <w:jc w:val="both"/>
      </w:pPr>
      <w:r w:rsidRPr="007E17A6">
        <w:rPr>
          <w:color w:val="000000"/>
        </w:rPr>
        <w:t xml:space="preserve">Validation bioinformatics was primarily a meta-analysis of QC and variant data coming out of the Snappy pipeline unless otherwise stated. </w:t>
      </w:r>
      <w:proofErr w:type="spellStart"/>
      <w:r w:rsidRPr="007E17A6">
        <w:rPr>
          <w:color w:val="000000"/>
        </w:rPr>
        <w:t>Bioinformatic</w:t>
      </w:r>
      <w:proofErr w:type="spellEnd"/>
      <w:r w:rsidRPr="007E17A6">
        <w:rPr>
          <w:color w:val="000000"/>
        </w:rPr>
        <w:t xml:space="preserve"> software tools used in validation were </w:t>
      </w:r>
      <w:proofErr w:type="spellStart"/>
      <w:r w:rsidRPr="007E17A6">
        <w:rPr>
          <w:color w:val="000000"/>
        </w:rPr>
        <w:t>BCFtools</w:t>
      </w:r>
      <w:proofErr w:type="spellEnd"/>
      <w:r w:rsidRPr="007E17A6">
        <w:rPr>
          <w:color w:val="000000"/>
        </w:rPr>
        <w:t xml:space="preserve">, </w:t>
      </w:r>
      <w:proofErr w:type="spellStart"/>
      <w:r w:rsidRPr="007E17A6">
        <w:rPr>
          <w:color w:val="000000"/>
        </w:rPr>
        <w:t>Tabix</w:t>
      </w:r>
      <w:proofErr w:type="spellEnd"/>
      <w:r w:rsidRPr="007E17A6">
        <w:rPr>
          <w:color w:val="000000"/>
        </w:rPr>
        <w:t xml:space="preserve">, </w:t>
      </w:r>
      <w:proofErr w:type="spellStart"/>
      <w:r w:rsidRPr="007E17A6">
        <w:rPr>
          <w:color w:val="000000"/>
        </w:rPr>
        <w:t>Bedtools</w:t>
      </w:r>
      <w:proofErr w:type="spellEnd"/>
      <w:r>
        <w:rPr>
          <w:color w:val="000000"/>
        </w:rPr>
        <w:t xml:space="preserve"> and </w:t>
      </w:r>
      <w:proofErr w:type="spellStart"/>
      <w:r>
        <w:rPr>
          <w:color w:val="000000"/>
        </w:rPr>
        <w:t>Samtools</w:t>
      </w:r>
      <w:proofErr w:type="spellEnd"/>
      <w:r>
        <w:rPr>
          <w:color w:val="000000"/>
        </w:rPr>
        <w:t>, and were version-</w:t>
      </w:r>
      <w:r w:rsidRPr="007E17A6">
        <w:rPr>
          <w:color w:val="000000"/>
        </w:rPr>
        <w:t xml:space="preserve">aligned to those in the Snappy pipeline. Additionally, the </w:t>
      </w:r>
      <w:proofErr w:type="spellStart"/>
      <w:r w:rsidRPr="007E17A6">
        <w:rPr>
          <w:color w:val="000000"/>
        </w:rPr>
        <w:t>Seqtk</w:t>
      </w:r>
      <w:proofErr w:type="spellEnd"/>
      <w:r w:rsidRPr="007E17A6">
        <w:rPr>
          <w:color w:val="000000"/>
        </w:rPr>
        <w:t xml:space="preserve"> software, which is not used by Snappy currently, was used here to sub-sample raw </w:t>
      </w:r>
      <w:proofErr w:type="spellStart"/>
      <w:r w:rsidRPr="007E17A6">
        <w:rPr>
          <w:color w:val="000000"/>
        </w:rPr>
        <w:t>fastq</w:t>
      </w:r>
      <w:proofErr w:type="spellEnd"/>
      <w:r w:rsidRPr="007E17A6">
        <w:rPr>
          <w:color w:val="000000"/>
        </w:rPr>
        <w:t xml:space="preserve"> data were applicable. Data manipulation and plotting was performed using common R packages, and core </w:t>
      </w:r>
      <w:proofErr w:type="spellStart"/>
      <w:r w:rsidRPr="007E17A6">
        <w:rPr>
          <w:color w:val="000000"/>
        </w:rPr>
        <w:t>linux</w:t>
      </w:r>
      <w:proofErr w:type="spellEnd"/>
      <w:r w:rsidRPr="007E17A6">
        <w:rPr>
          <w:color w:val="000000"/>
        </w:rPr>
        <w:t xml:space="preserve"> data processing utilities.</w:t>
      </w:r>
    </w:p>
    <w:p w:rsidR="008A07E7" w:rsidRPr="00743CAB" w:rsidRDefault="008A07E7">
      <w:r w:rsidRPr="00743CAB">
        <w:br w:type="page"/>
      </w:r>
    </w:p>
    <w:p w:rsidR="00164961" w:rsidRDefault="00164961" w:rsidP="00164961">
      <w:pPr>
        <w:pStyle w:val="Heading2"/>
      </w:pPr>
      <w:bookmarkStart w:id="42" w:name="_Toc44066491"/>
      <w:r w:rsidRPr="00743CAB">
        <w:t xml:space="preserve">Section 1.2: </w:t>
      </w:r>
      <w:r w:rsidR="00A65A40">
        <w:t>Validation</w:t>
      </w:r>
      <w:r w:rsidRPr="00743CAB">
        <w:t xml:space="preserve"> details</w:t>
      </w:r>
      <w:bookmarkEnd w:id="42"/>
    </w:p>
    <w:p w:rsidR="009A0521" w:rsidRPr="009A0521" w:rsidRDefault="009A0521" w:rsidP="009A0521"/>
    <w:tbl>
      <w:tblPr>
        <w:tblW w:w="100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098"/>
      </w:tblGrid>
      <w:tr w:rsidR="00164961" w:rsidRPr="009A0521">
        <w:trPr>
          <w:trHeight w:val="794"/>
        </w:trPr>
        <w:tc>
          <w:tcPr>
            <w:tcW w:w="1985" w:type="dxa"/>
            <w:tcBorders>
              <w:top w:val="double" w:sz="4" w:space="0" w:color="auto"/>
              <w:left w:val="double" w:sz="4" w:space="0" w:color="auto"/>
              <w:bottom w:val="double" w:sz="4" w:space="0" w:color="auto"/>
              <w:right w:val="double" w:sz="4" w:space="0" w:color="auto"/>
            </w:tcBorders>
            <w:shd w:val="clear" w:color="auto" w:fill="auto"/>
            <w:vAlign w:val="center"/>
          </w:tcPr>
          <w:p w:rsidR="00164961" w:rsidRPr="009A0521" w:rsidRDefault="00164961" w:rsidP="005434BA">
            <w:pPr>
              <w:rPr>
                <w:rFonts w:asciiTheme="minorHAnsi" w:hAnsiTheme="minorHAnsi" w:cstheme="minorHAnsi"/>
                <w:b/>
                <w:bCs/>
              </w:rPr>
            </w:pPr>
            <w:r w:rsidRPr="009A0521">
              <w:rPr>
                <w:rFonts w:asciiTheme="minorHAnsi" w:hAnsiTheme="minorHAnsi" w:cstheme="minorHAnsi"/>
                <w:b/>
                <w:bCs/>
              </w:rPr>
              <w:t>Overall Aims</w:t>
            </w:r>
          </w:p>
        </w:tc>
        <w:tc>
          <w:tcPr>
            <w:tcW w:w="8098" w:type="dxa"/>
            <w:tcBorders>
              <w:top w:val="double" w:sz="4" w:space="0" w:color="auto"/>
              <w:left w:val="double" w:sz="4" w:space="0" w:color="auto"/>
              <w:bottom w:val="double" w:sz="4" w:space="0" w:color="auto"/>
              <w:right w:val="double" w:sz="4" w:space="0" w:color="auto"/>
            </w:tcBorders>
            <w:vAlign w:val="center"/>
          </w:tcPr>
          <w:p w:rsidR="008A07E7" w:rsidRPr="009A0521" w:rsidRDefault="008A07E7" w:rsidP="005434BA">
            <w:pPr>
              <w:rPr>
                <w:rFonts w:asciiTheme="minorHAnsi" w:eastAsia="Times New Roman" w:hAnsiTheme="minorHAnsi" w:cstheme="minorHAnsi"/>
                <w:bCs/>
              </w:rPr>
            </w:pPr>
          </w:p>
          <w:p w:rsidR="00164961" w:rsidRDefault="000F0D6C" w:rsidP="00CB03C2">
            <w:pPr>
              <w:rPr>
                <w:rFonts w:asciiTheme="minorHAnsi" w:eastAsia="Times New Roman" w:hAnsiTheme="minorHAnsi" w:cstheme="minorHAnsi"/>
                <w:bCs/>
              </w:rPr>
            </w:pPr>
            <w:r w:rsidRPr="009A0521">
              <w:rPr>
                <w:rFonts w:asciiTheme="minorHAnsi" w:eastAsia="Times New Roman" w:hAnsiTheme="minorHAnsi" w:cstheme="minorHAnsi"/>
                <w:bCs/>
              </w:rPr>
              <w:t xml:space="preserve">To </w:t>
            </w:r>
            <w:r w:rsidR="009A43B2" w:rsidRPr="009A0521">
              <w:rPr>
                <w:rFonts w:asciiTheme="minorHAnsi" w:eastAsia="Times New Roman" w:hAnsiTheme="minorHAnsi" w:cstheme="minorHAnsi"/>
                <w:bCs/>
              </w:rPr>
              <w:t>validate</w:t>
            </w:r>
            <w:r w:rsidRPr="009A0521">
              <w:rPr>
                <w:rFonts w:asciiTheme="minorHAnsi" w:eastAsia="Times New Roman" w:hAnsiTheme="minorHAnsi" w:cstheme="minorHAnsi"/>
                <w:bCs/>
              </w:rPr>
              <w:t xml:space="preserve"> the performance of the </w:t>
            </w:r>
            <w:proofErr w:type="spellStart"/>
            <w:r w:rsidR="00B81CD1" w:rsidRPr="009A0521">
              <w:rPr>
                <w:rFonts w:asciiTheme="minorHAnsi" w:eastAsia="Times New Roman" w:hAnsiTheme="minorHAnsi" w:cstheme="minorHAnsi"/>
                <w:bCs/>
              </w:rPr>
              <w:t>QiaSeq</w:t>
            </w:r>
            <w:proofErr w:type="spellEnd"/>
            <w:r w:rsidR="00B81CD1" w:rsidRPr="009A0521">
              <w:rPr>
                <w:rFonts w:asciiTheme="minorHAnsi" w:eastAsia="Times New Roman" w:hAnsiTheme="minorHAnsi" w:cstheme="minorHAnsi"/>
                <w:bCs/>
              </w:rPr>
              <w:t xml:space="preserve"> Custom DNA</w:t>
            </w:r>
            <w:r w:rsidR="009A43B2" w:rsidRPr="009A0521">
              <w:rPr>
                <w:rFonts w:asciiTheme="minorHAnsi" w:eastAsia="Times New Roman" w:hAnsiTheme="minorHAnsi" w:cstheme="minorHAnsi"/>
                <w:bCs/>
              </w:rPr>
              <w:t xml:space="preserve"> Gene Panel</w:t>
            </w:r>
            <w:r w:rsidRPr="009A0521">
              <w:rPr>
                <w:rFonts w:asciiTheme="minorHAnsi" w:eastAsia="Times New Roman" w:hAnsiTheme="minorHAnsi" w:cstheme="minorHAnsi"/>
                <w:bCs/>
              </w:rPr>
              <w:t xml:space="preserve"> assay</w:t>
            </w:r>
            <w:r w:rsidR="00ED1E52">
              <w:rPr>
                <w:rFonts w:asciiTheme="minorHAnsi" w:eastAsia="Times New Roman" w:hAnsiTheme="minorHAnsi" w:cstheme="minorHAnsi"/>
                <w:bCs/>
              </w:rPr>
              <w:t>.</w:t>
            </w:r>
          </w:p>
          <w:p w:rsidR="00ED1E52" w:rsidRPr="009A0521" w:rsidRDefault="00ED1E52" w:rsidP="00CB03C2">
            <w:pPr>
              <w:rPr>
                <w:rFonts w:asciiTheme="minorHAnsi" w:hAnsiTheme="minorHAnsi" w:cstheme="minorHAnsi"/>
                <w:bCs/>
              </w:rPr>
            </w:pPr>
            <w:r>
              <w:rPr>
                <w:rFonts w:asciiTheme="minorHAnsi" w:hAnsiTheme="minorHAnsi" w:cstheme="minorHAnsi"/>
                <w:bCs/>
              </w:rPr>
              <w:t xml:space="preserve">In several sections, data is presented both from analysis carried out by the validating Clinical Scientist as well as from technical analysis carried out by the LMH </w:t>
            </w:r>
            <w:proofErr w:type="spellStart"/>
            <w:r w:rsidR="00EE28BB">
              <w:rPr>
                <w:rFonts w:asciiTheme="minorHAnsi" w:hAnsiTheme="minorHAnsi" w:cstheme="minorHAnsi"/>
                <w:bCs/>
              </w:rPr>
              <w:t>B</w:t>
            </w:r>
            <w:r>
              <w:rPr>
                <w:rFonts w:asciiTheme="minorHAnsi" w:hAnsiTheme="minorHAnsi" w:cstheme="minorHAnsi"/>
                <w:bCs/>
              </w:rPr>
              <w:t>ioinformatician</w:t>
            </w:r>
            <w:proofErr w:type="spellEnd"/>
            <w:r>
              <w:rPr>
                <w:rFonts w:asciiTheme="minorHAnsi" w:hAnsiTheme="minorHAnsi" w:cstheme="minorHAnsi"/>
                <w:bCs/>
              </w:rPr>
              <w:t>. This is an important “double check” in this validation and adds a great deal of value, in particular the technical bioinformatics analysis ensures there is no undue bias in results handling.</w:t>
            </w:r>
          </w:p>
          <w:p w:rsidR="00CB03C2" w:rsidRPr="009A0521" w:rsidRDefault="00CB03C2" w:rsidP="00CB03C2">
            <w:pPr>
              <w:rPr>
                <w:rFonts w:asciiTheme="minorHAnsi" w:hAnsiTheme="minorHAnsi" w:cstheme="minorHAnsi"/>
                <w:bCs/>
              </w:rPr>
            </w:pPr>
          </w:p>
        </w:tc>
      </w:tr>
      <w:tr w:rsidR="00164961" w:rsidRPr="009A0521">
        <w:trPr>
          <w:trHeight w:val="794"/>
        </w:trPr>
        <w:tc>
          <w:tcPr>
            <w:tcW w:w="1985" w:type="dxa"/>
            <w:tcBorders>
              <w:top w:val="double" w:sz="4" w:space="0" w:color="auto"/>
            </w:tcBorders>
            <w:shd w:val="clear" w:color="auto" w:fill="auto"/>
            <w:vAlign w:val="center"/>
          </w:tcPr>
          <w:p w:rsidR="00164961" w:rsidRPr="009A0521" w:rsidRDefault="00164961" w:rsidP="005434BA">
            <w:pPr>
              <w:rPr>
                <w:rFonts w:asciiTheme="minorHAnsi" w:hAnsiTheme="minorHAnsi" w:cstheme="minorHAnsi"/>
                <w:b/>
                <w:bCs/>
              </w:rPr>
            </w:pPr>
            <w:r w:rsidRPr="009A0521">
              <w:rPr>
                <w:rFonts w:asciiTheme="minorHAnsi" w:hAnsiTheme="minorHAnsi" w:cstheme="minorHAnsi"/>
                <w:b/>
                <w:bCs/>
              </w:rPr>
              <w:t>Validation / Verification</w:t>
            </w:r>
          </w:p>
        </w:tc>
        <w:tc>
          <w:tcPr>
            <w:tcW w:w="8098" w:type="dxa"/>
            <w:tcBorders>
              <w:top w:val="double" w:sz="4" w:space="0" w:color="auto"/>
            </w:tcBorders>
            <w:vAlign w:val="center"/>
          </w:tcPr>
          <w:p w:rsidR="000F0D6C" w:rsidRPr="009A0521" w:rsidRDefault="000F0D6C" w:rsidP="000F0D6C">
            <w:pPr>
              <w:rPr>
                <w:rFonts w:asciiTheme="minorHAnsi" w:eastAsia="Times New Roman" w:hAnsiTheme="minorHAnsi" w:cstheme="minorHAnsi"/>
                <w:bCs/>
              </w:rPr>
            </w:pPr>
          </w:p>
          <w:p w:rsidR="00164961" w:rsidRPr="009A0521" w:rsidRDefault="000F0D6C" w:rsidP="00CB03C2">
            <w:pPr>
              <w:rPr>
                <w:rFonts w:asciiTheme="minorHAnsi" w:hAnsiTheme="minorHAnsi" w:cstheme="minorHAnsi"/>
                <w:bCs/>
              </w:rPr>
            </w:pPr>
            <w:r w:rsidRPr="009A0521">
              <w:rPr>
                <w:rFonts w:asciiTheme="minorHAnsi" w:eastAsia="Times New Roman" w:hAnsiTheme="minorHAnsi" w:cstheme="minorHAnsi"/>
                <w:bCs/>
              </w:rPr>
              <w:t xml:space="preserve">This is a </w:t>
            </w:r>
            <w:r w:rsidR="00E44896" w:rsidRPr="009A0521">
              <w:rPr>
                <w:rFonts w:asciiTheme="minorHAnsi" w:eastAsia="Times New Roman" w:hAnsiTheme="minorHAnsi" w:cstheme="minorHAnsi"/>
                <w:bCs/>
              </w:rPr>
              <w:t xml:space="preserve">retrospective </w:t>
            </w:r>
            <w:r w:rsidR="009A43B2" w:rsidRPr="009A0521">
              <w:rPr>
                <w:rFonts w:asciiTheme="minorHAnsi" w:eastAsia="Times New Roman" w:hAnsiTheme="minorHAnsi" w:cstheme="minorHAnsi"/>
                <w:bCs/>
              </w:rPr>
              <w:t>validation</w:t>
            </w:r>
            <w:r w:rsidRPr="009A0521">
              <w:rPr>
                <w:rFonts w:asciiTheme="minorHAnsi" w:eastAsia="Times New Roman" w:hAnsiTheme="minorHAnsi" w:cstheme="minorHAnsi"/>
                <w:bCs/>
              </w:rPr>
              <w:t xml:space="preserve"> of the </w:t>
            </w:r>
            <w:proofErr w:type="spellStart"/>
            <w:r w:rsidR="00B81CD1" w:rsidRPr="009A0521">
              <w:rPr>
                <w:rFonts w:asciiTheme="minorHAnsi" w:eastAsia="Times New Roman" w:hAnsiTheme="minorHAnsi" w:cstheme="minorHAnsi"/>
                <w:bCs/>
              </w:rPr>
              <w:t>QiaSeq</w:t>
            </w:r>
            <w:proofErr w:type="spellEnd"/>
            <w:r w:rsidR="00B81CD1" w:rsidRPr="009A0521">
              <w:rPr>
                <w:rFonts w:asciiTheme="minorHAnsi" w:eastAsia="Times New Roman" w:hAnsiTheme="minorHAnsi" w:cstheme="minorHAnsi"/>
                <w:bCs/>
              </w:rPr>
              <w:t xml:space="preserve"> method</w:t>
            </w:r>
            <w:r w:rsidR="00CB03C2" w:rsidRPr="009A0521">
              <w:rPr>
                <w:rFonts w:asciiTheme="minorHAnsi" w:eastAsia="Times New Roman" w:hAnsiTheme="minorHAnsi" w:cstheme="minorHAnsi"/>
                <w:bCs/>
              </w:rPr>
              <w:t>.</w:t>
            </w:r>
          </w:p>
          <w:p w:rsidR="00CB03C2" w:rsidRPr="009A0521" w:rsidRDefault="00CB03C2" w:rsidP="00CB03C2">
            <w:pPr>
              <w:rPr>
                <w:rFonts w:asciiTheme="minorHAnsi" w:hAnsiTheme="minorHAnsi" w:cstheme="minorHAnsi"/>
                <w:bCs/>
              </w:rPr>
            </w:pPr>
          </w:p>
        </w:tc>
      </w:tr>
      <w:tr w:rsidR="00164961" w:rsidRPr="009A0521">
        <w:trPr>
          <w:trHeight w:val="794"/>
        </w:trPr>
        <w:tc>
          <w:tcPr>
            <w:tcW w:w="1985" w:type="dxa"/>
            <w:tcBorders>
              <w:top w:val="single" w:sz="4" w:space="0" w:color="auto"/>
            </w:tcBorders>
            <w:shd w:val="clear" w:color="auto" w:fill="auto"/>
            <w:vAlign w:val="center"/>
          </w:tcPr>
          <w:p w:rsidR="00164961" w:rsidRPr="009A0521" w:rsidRDefault="00164961" w:rsidP="005434BA">
            <w:pPr>
              <w:rPr>
                <w:rFonts w:asciiTheme="minorHAnsi" w:hAnsiTheme="minorHAnsi" w:cstheme="minorHAnsi"/>
                <w:b/>
                <w:bCs/>
              </w:rPr>
            </w:pPr>
            <w:r w:rsidRPr="009A0521">
              <w:rPr>
                <w:rFonts w:asciiTheme="minorHAnsi" w:hAnsiTheme="minorHAnsi" w:cstheme="minorHAnsi"/>
                <w:b/>
                <w:bCs/>
              </w:rPr>
              <w:t>Type</w:t>
            </w:r>
          </w:p>
        </w:tc>
        <w:tc>
          <w:tcPr>
            <w:tcW w:w="8098" w:type="dxa"/>
            <w:tcBorders>
              <w:top w:val="single" w:sz="4" w:space="0" w:color="auto"/>
            </w:tcBorders>
            <w:vAlign w:val="center"/>
          </w:tcPr>
          <w:p w:rsidR="000F0D6C" w:rsidRPr="009A0521" w:rsidRDefault="000F0D6C" w:rsidP="005434BA">
            <w:pPr>
              <w:rPr>
                <w:rFonts w:asciiTheme="minorHAnsi" w:hAnsiTheme="minorHAnsi" w:cstheme="minorHAnsi"/>
                <w:bCs/>
              </w:rPr>
            </w:pPr>
          </w:p>
          <w:p w:rsidR="00164961" w:rsidRPr="009A0521" w:rsidRDefault="00E53FEC" w:rsidP="00CB03C2">
            <w:pPr>
              <w:rPr>
                <w:rFonts w:asciiTheme="minorHAnsi" w:hAnsiTheme="minorHAnsi" w:cstheme="minorHAnsi"/>
                <w:bCs/>
              </w:rPr>
            </w:pPr>
            <w:r w:rsidRPr="009A0521">
              <w:rPr>
                <w:rFonts w:asciiTheme="minorHAnsi" w:eastAsia="Times New Roman" w:hAnsiTheme="minorHAnsi" w:cstheme="minorHAnsi"/>
                <w:bCs/>
              </w:rPr>
              <w:t xml:space="preserve">This test </w:t>
            </w:r>
            <w:r w:rsidR="000D2276" w:rsidRPr="009A0521">
              <w:rPr>
                <w:rFonts w:asciiTheme="minorHAnsi" w:eastAsia="Times New Roman" w:hAnsiTheme="minorHAnsi" w:cstheme="minorHAnsi"/>
                <w:bCs/>
              </w:rPr>
              <w:t>is a method for scanning for sequence mutations, i.e., qualitative, which is derived from</w:t>
            </w:r>
            <w:r w:rsidRPr="009A0521">
              <w:rPr>
                <w:rFonts w:asciiTheme="minorHAnsi" w:eastAsia="Times New Roman" w:hAnsiTheme="minorHAnsi" w:cstheme="minorHAnsi"/>
                <w:bCs/>
              </w:rPr>
              <w:t xml:space="preserve"> quantitative </w:t>
            </w:r>
            <w:r w:rsidR="000D2276" w:rsidRPr="009A0521">
              <w:rPr>
                <w:rFonts w:asciiTheme="minorHAnsi" w:eastAsia="Times New Roman" w:hAnsiTheme="minorHAnsi" w:cstheme="minorHAnsi"/>
                <w:bCs/>
              </w:rPr>
              <w:t>data</w:t>
            </w:r>
            <w:r w:rsidR="0083772C" w:rsidRPr="009A0521">
              <w:rPr>
                <w:rFonts w:asciiTheme="minorHAnsi" w:eastAsia="Times New Roman" w:hAnsiTheme="minorHAnsi" w:cstheme="minorHAnsi"/>
                <w:bCs/>
              </w:rPr>
              <w:t xml:space="preserve"> that meet the criteria in T</w:t>
            </w:r>
            <w:r w:rsidR="009A43B2" w:rsidRPr="009A0521">
              <w:rPr>
                <w:rFonts w:asciiTheme="minorHAnsi" w:eastAsia="Times New Roman" w:hAnsiTheme="minorHAnsi" w:cstheme="minorHAnsi"/>
                <w:bCs/>
              </w:rPr>
              <w:t>able 1 for a Type D</w:t>
            </w:r>
            <w:r w:rsidRPr="009A0521">
              <w:rPr>
                <w:rFonts w:asciiTheme="minorHAnsi" w:eastAsia="Times New Roman" w:hAnsiTheme="minorHAnsi" w:cstheme="minorHAnsi"/>
                <w:bCs/>
              </w:rPr>
              <w:t xml:space="preserve"> test. </w:t>
            </w:r>
            <w:r w:rsidR="000D2276" w:rsidRPr="009A0521">
              <w:rPr>
                <w:rFonts w:asciiTheme="minorHAnsi" w:eastAsia="Times New Roman" w:hAnsiTheme="minorHAnsi" w:cstheme="minorHAnsi"/>
                <w:bCs/>
              </w:rPr>
              <w:t xml:space="preserve">Mutations may also be reported qualitatively, </w:t>
            </w:r>
            <w:proofErr w:type="spellStart"/>
            <w:r w:rsidR="000D2276" w:rsidRPr="009A0521">
              <w:rPr>
                <w:rFonts w:asciiTheme="minorHAnsi" w:eastAsia="Times New Roman" w:hAnsiTheme="minorHAnsi" w:cstheme="minorHAnsi"/>
                <w:bCs/>
              </w:rPr>
              <w:t>therefor</w:t>
            </w:r>
            <w:proofErr w:type="spellEnd"/>
            <w:r w:rsidR="000D2276" w:rsidRPr="009A0521">
              <w:rPr>
                <w:rFonts w:asciiTheme="minorHAnsi" w:eastAsia="Times New Roman" w:hAnsiTheme="minorHAnsi" w:cstheme="minorHAnsi"/>
                <w:bCs/>
              </w:rPr>
              <w:t xml:space="preserve"> this validation will also test all aspects required of a quantitative assay</w:t>
            </w:r>
            <w:r w:rsidR="00D30546" w:rsidRPr="009A0521">
              <w:rPr>
                <w:rFonts w:asciiTheme="minorHAnsi" w:eastAsia="Times New Roman" w:hAnsiTheme="minorHAnsi" w:cstheme="minorHAnsi"/>
                <w:bCs/>
              </w:rPr>
              <w:t xml:space="preserve"> (Type A)</w:t>
            </w:r>
            <w:r w:rsidR="000D2276" w:rsidRPr="009A0521">
              <w:rPr>
                <w:rFonts w:asciiTheme="minorHAnsi" w:eastAsia="Times New Roman" w:hAnsiTheme="minorHAnsi" w:cstheme="minorHAnsi"/>
                <w:bCs/>
              </w:rPr>
              <w:t xml:space="preserve">. </w:t>
            </w:r>
            <w:r w:rsidR="00F823DF" w:rsidRPr="009A0521">
              <w:rPr>
                <w:rFonts w:asciiTheme="minorHAnsi" w:eastAsia="Times New Roman" w:hAnsiTheme="minorHAnsi" w:cstheme="minorHAnsi"/>
                <w:bCs/>
              </w:rPr>
              <w:t>This validation</w:t>
            </w:r>
            <w:r w:rsidR="000F0D6C" w:rsidRPr="009A0521">
              <w:rPr>
                <w:rFonts w:asciiTheme="minorHAnsi" w:eastAsia="Times New Roman" w:hAnsiTheme="minorHAnsi" w:cstheme="minorHAnsi"/>
                <w:bCs/>
              </w:rPr>
              <w:t xml:space="preserve"> pr</w:t>
            </w:r>
            <w:r w:rsidR="009A43B2" w:rsidRPr="009A0521">
              <w:rPr>
                <w:rFonts w:asciiTheme="minorHAnsi" w:eastAsia="Times New Roman" w:hAnsiTheme="minorHAnsi" w:cstheme="minorHAnsi"/>
                <w:bCs/>
              </w:rPr>
              <w:t>otocol</w:t>
            </w:r>
            <w:r w:rsidR="00F823DF" w:rsidRPr="009A0521">
              <w:rPr>
                <w:rFonts w:asciiTheme="minorHAnsi" w:eastAsia="Times New Roman" w:hAnsiTheme="minorHAnsi" w:cstheme="minorHAnsi"/>
                <w:bCs/>
              </w:rPr>
              <w:t xml:space="preserve"> uses</w:t>
            </w:r>
            <w:r w:rsidR="009A43B2" w:rsidRPr="009A0521">
              <w:rPr>
                <w:rFonts w:asciiTheme="minorHAnsi" w:eastAsia="Times New Roman" w:hAnsiTheme="minorHAnsi" w:cstheme="minorHAnsi"/>
                <w:bCs/>
              </w:rPr>
              <w:t xml:space="preserve"> </w:t>
            </w:r>
            <w:r w:rsidR="007C53BE" w:rsidRPr="009A0521">
              <w:rPr>
                <w:rFonts w:asciiTheme="minorHAnsi" w:eastAsia="Times New Roman" w:hAnsiTheme="minorHAnsi" w:cstheme="minorHAnsi"/>
                <w:bCs/>
              </w:rPr>
              <w:t>sample</w:t>
            </w:r>
            <w:r w:rsidR="009A43B2" w:rsidRPr="009A0521">
              <w:rPr>
                <w:rFonts w:asciiTheme="minorHAnsi" w:eastAsia="Times New Roman" w:hAnsiTheme="minorHAnsi" w:cstheme="minorHAnsi"/>
                <w:bCs/>
              </w:rPr>
              <w:t xml:space="preserve"> data, EQA, </w:t>
            </w:r>
            <w:r w:rsidR="000F0D6C" w:rsidRPr="009A0521">
              <w:rPr>
                <w:rFonts w:asciiTheme="minorHAnsi" w:eastAsia="Times New Roman" w:hAnsiTheme="minorHAnsi" w:cstheme="minorHAnsi"/>
                <w:bCs/>
              </w:rPr>
              <w:t xml:space="preserve">IQC </w:t>
            </w:r>
            <w:r w:rsidR="009A43B2" w:rsidRPr="009A0521">
              <w:rPr>
                <w:rFonts w:asciiTheme="minorHAnsi" w:eastAsia="Times New Roman" w:hAnsiTheme="minorHAnsi" w:cstheme="minorHAnsi"/>
                <w:bCs/>
              </w:rPr>
              <w:t>and quality metrics</w:t>
            </w:r>
            <w:r w:rsidR="000F0D6C" w:rsidRPr="009A0521">
              <w:rPr>
                <w:rFonts w:asciiTheme="minorHAnsi" w:eastAsia="Times New Roman" w:hAnsiTheme="minorHAnsi" w:cstheme="minorHAnsi"/>
                <w:bCs/>
              </w:rPr>
              <w:t xml:space="preserve">. In addition, these parameters </w:t>
            </w:r>
            <w:r w:rsidR="00F90614" w:rsidRPr="009A0521">
              <w:rPr>
                <w:rFonts w:asciiTheme="minorHAnsi" w:eastAsia="Times New Roman" w:hAnsiTheme="minorHAnsi" w:cstheme="minorHAnsi"/>
                <w:bCs/>
              </w:rPr>
              <w:t xml:space="preserve">and control samples </w:t>
            </w:r>
            <w:r w:rsidR="000F0D6C" w:rsidRPr="009A0521">
              <w:rPr>
                <w:rFonts w:asciiTheme="minorHAnsi" w:eastAsia="Times New Roman" w:hAnsiTheme="minorHAnsi" w:cstheme="minorHAnsi"/>
                <w:bCs/>
              </w:rPr>
              <w:t>will be monitored for ongoing verification.</w:t>
            </w:r>
          </w:p>
          <w:p w:rsidR="00CB03C2" w:rsidRPr="009A0521" w:rsidRDefault="00CB03C2" w:rsidP="00CB03C2">
            <w:pPr>
              <w:rPr>
                <w:rFonts w:asciiTheme="minorHAnsi" w:hAnsiTheme="minorHAnsi" w:cstheme="minorHAnsi"/>
                <w:bCs/>
              </w:rPr>
            </w:pPr>
          </w:p>
        </w:tc>
      </w:tr>
      <w:tr w:rsidR="00164961" w:rsidRPr="009A0521">
        <w:trPr>
          <w:trHeight w:val="794"/>
        </w:trPr>
        <w:tc>
          <w:tcPr>
            <w:tcW w:w="1985" w:type="dxa"/>
            <w:shd w:val="clear" w:color="auto" w:fill="auto"/>
            <w:vAlign w:val="center"/>
          </w:tcPr>
          <w:p w:rsidR="00164961" w:rsidRPr="009A0521" w:rsidRDefault="00164961" w:rsidP="005434BA">
            <w:pPr>
              <w:rPr>
                <w:rFonts w:asciiTheme="minorHAnsi" w:hAnsiTheme="minorHAnsi" w:cstheme="minorHAnsi"/>
                <w:b/>
                <w:bCs/>
              </w:rPr>
            </w:pPr>
            <w:r w:rsidRPr="009A0521">
              <w:rPr>
                <w:rFonts w:asciiTheme="minorHAnsi" w:hAnsiTheme="minorHAnsi" w:cstheme="minorHAnsi"/>
                <w:b/>
                <w:bCs/>
              </w:rPr>
              <w:t>Scope / limitations</w:t>
            </w:r>
          </w:p>
        </w:tc>
        <w:tc>
          <w:tcPr>
            <w:tcW w:w="8098" w:type="dxa"/>
            <w:vAlign w:val="center"/>
          </w:tcPr>
          <w:p w:rsidR="000F0D6C" w:rsidRPr="009A0521" w:rsidRDefault="000F0D6C" w:rsidP="005434BA">
            <w:pPr>
              <w:rPr>
                <w:rFonts w:asciiTheme="minorHAnsi" w:eastAsia="Times New Roman" w:hAnsiTheme="minorHAnsi" w:cstheme="minorHAnsi"/>
                <w:bCs/>
              </w:rPr>
            </w:pPr>
          </w:p>
          <w:p w:rsidR="000F0D6C" w:rsidRPr="009A0521" w:rsidRDefault="00421461" w:rsidP="005434BA">
            <w:pPr>
              <w:rPr>
                <w:rFonts w:asciiTheme="minorHAnsi" w:hAnsiTheme="minorHAnsi" w:cstheme="minorHAnsi"/>
                <w:lang w:val="en-US"/>
              </w:rPr>
            </w:pPr>
            <w:r w:rsidRPr="009A0521">
              <w:rPr>
                <w:rFonts w:asciiTheme="minorHAnsi" w:eastAsia="Times New Roman" w:hAnsiTheme="minorHAnsi" w:cstheme="minorHAnsi"/>
                <w:bCs/>
              </w:rPr>
              <w:t>This test is ideally suited to discovering somatic mutations</w:t>
            </w:r>
            <w:r w:rsidRPr="009A0521">
              <w:rPr>
                <w:rFonts w:asciiTheme="minorHAnsi" w:hAnsiTheme="minorHAnsi" w:cstheme="minorHAnsi"/>
              </w:rPr>
              <w:t xml:space="preserve">. This method of </w:t>
            </w:r>
            <w:proofErr w:type="spellStart"/>
            <w:r w:rsidRPr="009A0521">
              <w:rPr>
                <w:rFonts w:asciiTheme="minorHAnsi" w:hAnsiTheme="minorHAnsi" w:cstheme="minorHAnsi"/>
              </w:rPr>
              <w:t>amplicon</w:t>
            </w:r>
            <w:proofErr w:type="spellEnd"/>
            <w:r w:rsidRPr="009A0521">
              <w:rPr>
                <w:rFonts w:asciiTheme="minorHAnsi" w:hAnsiTheme="minorHAnsi" w:cstheme="minorHAnsi"/>
              </w:rPr>
              <w:t>-based NGS is not designed to</w:t>
            </w:r>
            <w:r w:rsidRPr="009A0521">
              <w:rPr>
                <w:rFonts w:asciiTheme="minorHAnsi" w:hAnsiTheme="minorHAnsi" w:cstheme="minorHAnsi"/>
                <w:lang w:val="en-US"/>
              </w:rPr>
              <w:t xml:space="preserve"> identify copy number variations or large insertions/deletions</w:t>
            </w:r>
            <w:r w:rsidR="00E03632">
              <w:rPr>
                <w:rFonts w:asciiTheme="minorHAnsi" w:hAnsiTheme="minorHAnsi" w:cstheme="minorHAnsi"/>
                <w:lang w:val="en-US"/>
              </w:rPr>
              <w:t xml:space="preserve"> (&gt;100bp)</w:t>
            </w:r>
            <w:r w:rsidRPr="009A0521">
              <w:rPr>
                <w:rFonts w:asciiTheme="minorHAnsi" w:hAnsiTheme="minorHAnsi" w:cstheme="minorHAnsi"/>
                <w:lang w:val="en-US"/>
              </w:rPr>
              <w:t xml:space="preserve">, therefore large </w:t>
            </w:r>
            <w:proofErr w:type="spellStart"/>
            <w:r w:rsidRPr="009A0521">
              <w:rPr>
                <w:rFonts w:asciiTheme="minorHAnsi" w:hAnsiTheme="minorHAnsi" w:cstheme="minorHAnsi"/>
                <w:lang w:val="en-US"/>
              </w:rPr>
              <w:t>indel</w:t>
            </w:r>
            <w:proofErr w:type="spellEnd"/>
            <w:r w:rsidRPr="009A0521">
              <w:rPr>
                <w:rFonts w:asciiTheme="minorHAnsi" w:hAnsiTheme="minorHAnsi" w:cstheme="minorHAnsi"/>
                <w:lang w:val="en-US"/>
              </w:rPr>
              <w:t xml:space="preserve"> detection will not be formally tested here.</w:t>
            </w:r>
          </w:p>
          <w:p w:rsidR="00145F3C" w:rsidRPr="009A0521" w:rsidRDefault="00145F3C" w:rsidP="005434BA">
            <w:pPr>
              <w:rPr>
                <w:rFonts w:asciiTheme="minorHAnsi" w:hAnsiTheme="minorHAnsi" w:cstheme="minorHAnsi"/>
                <w:lang w:val="en-US"/>
              </w:rPr>
            </w:pPr>
          </w:p>
          <w:p w:rsidR="00164961" w:rsidRPr="009A0521" w:rsidRDefault="00145F3C" w:rsidP="007C53BE">
            <w:pPr>
              <w:rPr>
                <w:rFonts w:asciiTheme="minorHAnsi" w:hAnsiTheme="minorHAnsi" w:cstheme="minorHAnsi"/>
                <w:lang w:val="en-US"/>
              </w:rPr>
            </w:pPr>
            <w:r w:rsidRPr="009A0521">
              <w:rPr>
                <w:rFonts w:asciiTheme="minorHAnsi" w:hAnsiTheme="minorHAnsi" w:cstheme="minorHAnsi"/>
                <w:lang w:val="en-US"/>
              </w:rPr>
              <w:t>This validation is designed to assess panel performance based on</w:t>
            </w:r>
            <w:r w:rsidR="007C53BE" w:rsidRPr="009A0521">
              <w:rPr>
                <w:rFonts w:asciiTheme="minorHAnsi" w:hAnsiTheme="minorHAnsi" w:cstheme="minorHAnsi"/>
                <w:lang w:val="en-US"/>
              </w:rPr>
              <w:t xml:space="preserve"> run quality</w:t>
            </w:r>
            <w:r w:rsidR="00E06562" w:rsidRPr="009A0521">
              <w:rPr>
                <w:rFonts w:asciiTheme="minorHAnsi" w:hAnsiTheme="minorHAnsi" w:cstheme="minorHAnsi"/>
                <w:lang w:val="en-US"/>
              </w:rPr>
              <w:t>. It</w:t>
            </w:r>
            <w:r w:rsidR="007C53BE" w:rsidRPr="009A0521">
              <w:rPr>
                <w:rFonts w:asciiTheme="minorHAnsi" w:hAnsiTheme="minorHAnsi" w:cstheme="minorHAnsi"/>
                <w:lang w:val="en-US"/>
              </w:rPr>
              <w:t xml:space="preserve"> </w:t>
            </w:r>
            <w:r w:rsidRPr="009A0521">
              <w:rPr>
                <w:rFonts w:asciiTheme="minorHAnsi" w:hAnsiTheme="minorHAnsi" w:cstheme="minorHAnsi"/>
                <w:lang w:val="en-US"/>
              </w:rPr>
              <w:t>is impossible</w:t>
            </w:r>
            <w:r w:rsidR="007C53BE" w:rsidRPr="009A0521">
              <w:rPr>
                <w:rFonts w:asciiTheme="minorHAnsi" w:hAnsiTheme="minorHAnsi" w:cstheme="minorHAnsi"/>
                <w:lang w:val="en-US"/>
              </w:rPr>
              <w:t>, and not appropriate,</w:t>
            </w:r>
            <w:r w:rsidR="00E06562" w:rsidRPr="009A0521">
              <w:rPr>
                <w:rFonts w:asciiTheme="minorHAnsi" w:hAnsiTheme="minorHAnsi" w:cstheme="minorHAnsi"/>
                <w:lang w:val="en-US"/>
              </w:rPr>
              <w:t xml:space="preserve"> </w:t>
            </w:r>
            <w:r w:rsidRPr="009A0521">
              <w:rPr>
                <w:rFonts w:asciiTheme="minorHAnsi" w:hAnsiTheme="minorHAnsi" w:cstheme="minorHAnsi"/>
                <w:lang w:val="en-US"/>
              </w:rPr>
              <w:t>to validate each gene individually</w:t>
            </w:r>
            <w:r w:rsidR="007C53BE" w:rsidRPr="009A0521">
              <w:rPr>
                <w:rFonts w:asciiTheme="minorHAnsi" w:hAnsiTheme="minorHAnsi" w:cstheme="minorHAnsi"/>
                <w:lang w:val="en-US"/>
              </w:rPr>
              <w:t>, other than to demonstrate that the gene can be sequenced</w:t>
            </w:r>
            <w:r w:rsidR="009A0521" w:rsidRPr="009A0521">
              <w:rPr>
                <w:rFonts w:asciiTheme="minorHAnsi" w:hAnsiTheme="minorHAnsi" w:cstheme="minorHAnsi"/>
                <w:lang w:val="en-US"/>
              </w:rPr>
              <w:t xml:space="preserve"> at adequate depth</w:t>
            </w:r>
            <w:r w:rsidR="00F90614" w:rsidRPr="009A0521">
              <w:rPr>
                <w:rFonts w:asciiTheme="minorHAnsi" w:hAnsiTheme="minorHAnsi" w:cstheme="minorHAnsi"/>
                <w:lang w:val="en-US"/>
              </w:rPr>
              <w:t>, without seeing noise or background variants appearing</w:t>
            </w:r>
            <w:r w:rsidR="009A0521" w:rsidRPr="009A0521">
              <w:rPr>
                <w:rFonts w:asciiTheme="minorHAnsi" w:hAnsiTheme="minorHAnsi" w:cstheme="minorHAnsi"/>
                <w:lang w:val="en-US"/>
              </w:rPr>
              <w:t>,</w:t>
            </w:r>
            <w:r w:rsidR="00F90614" w:rsidRPr="009A0521">
              <w:rPr>
                <w:rFonts w:asciiTheme="minorHAnsi" w:hAnsiTheme="minorHAnsi" w:cstheme="minorHAnsi"/>
                <w:lang w:val="en-US"/>
              </w:rPr>
              <w:t xml:space="preserve"> which cannot be explained as </w:t>
            </w:r>
            <w:proofErr w:type="spellStart"/>
            <w:r w:rsidR="00F90614" w:rsidRPr="009A0521">
              <w:rPr>
                <w:rFonts w:asciiTheme="minorHAnsi" w:hAnsiTheme="minorHAnsi" w:cstheme="minorHAnsi"/>
                <w:lang w:val="en-US"/>
              </w:rPr>
              <w:t>artefact</w:t>
            </w:r>
            <w:r w:rsidR="009A0521" w:rsidRPr="009A0521">
              <w:rPr>
                <w:rFonts w:asciiTheme="minorHAnsi" w:hAnsiTheme="minorHAnsi" w:cstheme="minorHAnsi"/>
                <w:lang w:val="en-US"/>
              </w:rPr>
              <w:t>ual</w:t>
            </w:r>
            <w:proofErr w:type="spellEnd"/>
            <w:r w:rsidR="007C53BE" w:rsidRPr="009A0521">
              <w:rPr>
                <w:rFonts w:asciiTheme="minorHAnsi" w:hAnsiTheme="minorHAnsi" w:cstheme="minorHAnsi"/>
                <w:lang w:val="en-US"/>
              </w:rPr>
              <w:t>. S</w:t>
            </w:r>
            <w:r w:rsidRPr="009A0521">
              <w:rPr>
                <w:rFonts w:asciiTheme="minorHAnsi" w:hAnsiTheme="minorHAnsi" w:cstheme="minorHAnsi"/>
                <w:lang w:val="en-US"/>
              </w:rPr>
              <w:t xml:space="preserve">ince we have some genes where no mutations have been found </w:t>
            </w:r>
            <w:r w:rsidR="007C53BE" w:rsidRPr="009A0521">
              <w:rPr>
                <w:rFonts w:asciiTheme="minorHAnsi" w:hAnsiTheme="minorHAnsi" w:cstheme="minorHAnsi"/>
                <w:lang w:val="en-US"/>
              </w:rPr>
              <w:t xml:space="preserve">(exactly as is the case for </w:t>
            </w:r>
            <w:r w:rsidR="00E06562" w:rsidRPr="009A0521">
              <w:rPr>
                <w:rFonts w:asciiTheme="minorHAnsi" w:hAnsiTheme="minorHAnsi" w:cstheme="minorHAnsi"/>
                <w:lang w:val="en-US"/>
              </w:rPr>
              <w:t>obtaining</w:t>
            </w:r>
            <w:r w:rsidR="007C53BE" w:rsidRPr="009A0521">
              <w:rPr>
                <w:rFonts w:asciiTheme="minorHAnsi" w:hAnsiTheme="minorHAnsi" w:cstheme="minorHAnsi"/>
                <w:lang w:val="en-US"/>
              </w:rPr>
              <w:t xml:space="preserve"> wild-type </w:t>
            </w:r>
            <w:r w:rsidR="00E06562" w:rsidRPr="009A0521">
              <w:rPr>
                <w:rFonts w:asciiTheme="minorHAnsi" w:hAnsiTheme="minorHAnsi" w:cstheme="minorHAnsi"/>
                <w:lang w:val="en-US"/>
              </w:rPr>
              <w:t>result</w:t>
            </w:r>
            <w:r w:rsidR="00D30546" w:rsidRPr="009A0521">
              <w:rPr>
                <w:rFonts w:asciiTheme="minorHAnsi" w:hAnsiTheme="minorHAnsi" w:cstheme="minorHAnsi"/>
                <w:lang w:val="en-US"/>
              </w:rPr>
              <w:t>s</w:t>
            </w:r>
            <w:r w:rsidR="00E06562" w:rsidRPr="009A0521">
              <w:rPr>
                <w:rFonts w:asciiTheme="minorHAnsi" w:hAnsiTheme="minorHAnsi" w:cstheme="minorHAnsi"/>
                <w:lang w:val="en-US"/>
              </w:rPr>
              <w:t xml:space="preserve"> in </w:t>
            </w:r>
            <w:r w:rsidR="007C53BE" w:rsidRPr="009A0521">
              <w:rPr>
                <w:rFonts w:asciiTheme="minorHAnsi" w:hAnsiTheme="minorHAnsi" w:cstheme="minorHAnsi"/>
                <w:lang w:val="en-US"/>
              </w:rPr>
              <w:t>traditional Sanger sequencing), i</w:t>
            </w:r>
            <w:r w:rsidRPr="009A0521">
              <w:rPr>
                <w:rFonts w:asciiTheme="minorHAnsi" w:hAnsiTheme="minorHAnsi" w:cstheme="minorHAnsi"/>
                <w:lang w:val="en-US"/>
              </w:rPr>
              <w:t xml:space="preserve">t is reasonable to validate </w:t>
            </w:r>
            <w:r w:rsidR="00EC2A3D" w:rsidRPr="009A0521">
              <w:rPr>
                <w:rFonts w:asciiTheme="minorHAnsi" w:hAnsiTheme="minorHAnsi" w:cstheme="minorHAnsi"/>
                <w:lang w:val="en-US"/>
              </w:rPr>
              <w:t xml:space="preserve">performance </w:t>
            </w:r>
            <w:r w:rsidRPr="009A0521">
              <w:rPr>
                <w:rFonts w:asciiTheme="minorHAnsi" w:hAnsiTheme="minorHAnsi" w:cstheme="minorHAnsi"/>
                <w:lang w:val="en-US"/>
              </w:rPr>
              <w:t xml:space="preserve">based </w:t>
            </w:r>
            <w:r w:rsidR="00E06562" w:rsidRPr="009A0521">
              <w:rPr>
                <w:rFonts w:asciiTheme="minorHAnsi" w:hAnsiTheme="minorHAnsi" w:cstheme="minorHAnsi"/>
                <w:lang w:val="en-US"/>
              </w:rPr>
              <w:t>on overall run metrics. Where</w:t>
            </w:r>
            <w:r w:rsidRPr="009A0521">
              <w:rPr>
                <w:rFonts w:asciiTheme="minorHAnsi" w:hAnsiTheme="minorHAnsi" w:cstheme="minorHAnsi"/>
                <w:lang w:val="en-US"/>
              </w:rPr>
              <w:t xml:space="preserve"> mutations </w:t>
            </w:r>
            <w:r w:rsidR="00E06562" w:rsidRPr="009A0521">
              <w:rPr>
                <w:rFonts w:asciiTheme="minorHAnsi" w:hAnsiTheme="minorHAnsi" w:cstheme="minorHAnsi"/>
                <w:lang w:val="en-US"/>
              </w:rPr>
              <w:t xml:space="preserve">have been found, the allele burden </w:t>
            </w:r>
            <w:r w:rsidR="00D77455" w:rsidRPr="009A0521">
              <w:rPr>
                <w:rFonts w:asciiTheme="minorHAnsi" w:hAnsiTheme="minorHAnsi" w:cstheme="minorHAnsi"/>
                <w:lang w:val="en-US"/>
              </w:rPr>
              <w:t>will</w:t>
            </w:r>
            <w:r w:rsidR="00E06562" w:rsidRPr="009A0521">
              <w:rPr>
                <w:rFonts w:asciiTheme="minorHAnsi" w:hAnsiTheme="minorHAnsi" w:cstheme="minorHAnsi"/>
                <w:lang w:val="en-US"/>
              </w:rPr>
              <w:t xml:space="preserve"> be used to asses</w:t>
            </w:r>
            <w:r w:rsidR="00D77455" w:rsidRPr="009A0521">
              <w:rPr>
                <w:rFonts w:asciiTheme="minorHAnsi" w:hAnsiTheme="minorHAnsi" w:cstheme="minorHAnsi"/>
                <w:lang w:val="en-US"/>
              </w:rPr>
              <w:t>s</w:t>
            </w:r>
            <w:r w:rsidR="00E06562" w:rsidRPr="009A0521">
              <w:rPr>
                <w:rFonts w:asciiTheme="minorHAnsi" w:hAnsiTheme="minorHAnsi" w:cstheme="minorHAnsi"/>
                <w:lang w:val="en-US"/>
              </w:rPr>
              <w:t xml:space="preserve"> </w:t>
            </w:r>
            <w:r w:rsidR="009A0521" w:rsidRPr="009A0521">
              <w:rPr>
                <w:rFonts w:asciiTheme="minorHAnsi" w:hAnsiTheme="minorHAnsi" w:cstheme="minorHAnsi"/>
                <w:lang w:val="en-US"/>
              </w:rPr>
              <w:t xml:space="preserve">both qualitative and </w:t>
            </w:r>
            <w:r w:rsidR="00E06562" w:rsidRPr="009A0521">
              <w:rPr>
                <w:rFonts w:asciiTheme="minorHAnsi" w:hAnsiTheme="minorHAnsi" w:cstheme="minorHAnsi"/>
                <w:lang w:val="en-US"/>
              </w:rPr>
              <w:t>quantitative data metrics.</w:t>
            </w:r>
          </w:p>
          <w:p w:rsidR="007C53BE" w:rsidRPr="009A0521" w:rsidRDefault="007C53BE" w:rsidP="007C53BE">
            <w:pPr>
              <w:rPr>
                <w:rFonts w:asciiTheme="minorHAnsi" w:hAnsiTheme="minorHAnsi" w:cstheme="minorHAnsi"/>
                <w:bCs/>
              </w:rPr>
            </w:pPr>
          </w:p>
        </w:tc>
      </w:tr>
      <w:tr w:rsidR="00164961" w:rsidRPr="009A0521">
        <w:trPr>
          <w:trHeight w:val="794"/>
        </w:trPr>
        <w:tc>
          <w:tcPr>
            <w:tcW w:w="1985" w:type="dxa"/>
            <w:shd w:val="clear" w:color="auto" w:fill="auto"/>
            <w:vAlign w:val="center"/>
          </w:tcPr>
          <w:p w:rsidR="00164961" w:rsidRPr="009A0521" w:rsidRDefault="00164961" w:rsidP="005434BA">
            <w:pPr>
              <w:rPr>
                <w:rFonts w:asciiTheme="minorHAnsi" w:hAnsiTheme="minorHAnsi" w:cstheme="minorHAnsi"/>
                <w:b/>
                <w:bCs/>
              </w:rPr>
            </w:pPr>
            <w:r w:rsidRPr="009A0521">
              <w:rPr>
                <w:rFonts w:asciiTheme="minorHAnsi" w:hAnsiTheme="minorHAnsi" w:cstheme="minorHAnsi"/>
                <w:b/>
                <w:bCs/>
              </w:rPr>
              <w:t>Other considerations</w:t>
            </w:r>
          </w:p>
        </w:tc>
        <w:tc>
          <w:tcPr>
            <w:tcW w:w="8098" w:type="dxa"/>
            <w:vAlign w:val="center"/>
          </w:tcPr>
          <w:p w:rsidR="000F0D6C" w:rsidRPr="009A0521" w:rsidRDefault="000F0D6C" w:rsidP="005434BA">
            <w:pPr>
              <w:rPr>
                <w:rFonts w:asciiTheme="minorHAnsi" w:hAnsiTheme="minorHAnsi" w:cstheme="minorHAnsi"/>
                <w:bCs/>
              </w:rPr>
            </w:pPr>
          </w:p>
          <w:p w:rsidR="00030590" w:rsidRPr="009A0521" w:rsidRDefault="007D7617" w:rsidP="00030590">
            <w:pPr>
              <w:rPr>
                <w:rFonts w:asciiTheme="minorHAnsi" w:eastAsia="Times New Roman" w:hAnsiTheme="minorHAnsi" w:cstheme="minorHAnsi"/>
                <w:bCs/>
              </w:rPr>
            </w:pPr>
            <w:r>
              <w:rPr>
                <w:rFonts w:asciiTheme="minorHAnsi" w:eastAsia="Times New Roman" w:hAnsiTheme="minorHAnsi" w:cstheme="minorHAnsi"/>
                <w:bCs/>
              </w:rPr>
              <w:t>At the time of this validation, s</w:t>
            </w:r>
            <w:r w:rsidR="00B24C7F" w:rsidRPr="009A0521">
              <w:rPr>
                <w:rFonts w:asciiTheme="minorHAnsi" w:eastAsia="Times New Roman" w:hAnsiTheme="minorHAnsi" w:cstheme="minorHAnsi"/>
                <w:bCs/>
              </w:rPr>
              <w:t xml:space="preserve">ample type </w:t>
            </w:r>
            <w:r w:rsidR="006F7EA6" w:rsidRPr="009A0521">
              <w:rPr>
                <w:rFonts w:asciiTheme="minorHAnsi" w:eastAsia="Times New Roman" w:hAnsiTheme="minorHAnsi" w:cstheme="minorHAnsi"/>
                <w:bCs/>
              </w:rPr>
              <w:t>is limited to PB and BM in EDTA or Heparin</w:t>
            </w:r>
            <w:r w:rsidR="001F5365" w:rsidRPr="009A0521">
              <w:rPr>
                <w:rFonts w:asciiTheme="minorHAnsi" w:eastAsia="Times New Roman" w:hAnsiTheme="minorHAnsi" w:cstheme="minorHAnsi"/>
                <w:bCs/>
              </w:rPr>
              <w:t xml:space="preserve"> and DNA obtained from bone marrow slides.</w:t>
            </w:r>
            <w:r w:rsidR="003F4252">
              <w:rPr>
                <w:rFonts w:asciiTheme="minorHAnsi" w:eastAsia="Times New Roman" w:hAnsiTheme="minorHAnsi" w:cstheme="minorHAnsi"/>
                <w:bCs/>
              </w:rPr>
              <w:t xml:space="preserve"> Further validations to use FF/FFPE will be appended when available.</w:t>
            </w:r>
          </w:p>
          <w:p w:rsidR="00030590" w:rsidRPr="009A0521" w:rsidRDefault="00030590" w:rsidP="00030590">
            <w:pPr>
              <w:rPr>
                <w:rFonts w:asciiTheme="minorHAnsi" w:hAnsiTheme="minorHAnsi" w:cstheme="minorHAnsi"/>
                <w:bCs/>
              </w:rPr>
            </w:pPr>
          </w:p>
        </w:tc>
      </w:tr>
    </w:tbl>
    <w:p w:rsidR="0049250F" w:rsidRPr="00743CAB" w:rsidRDefault="0049250F" w:rsidP="0049250F"/>
    <w:p w:rsidR="00743CAB" w:rsidRDefault="00743CAB">
      <w:r>
        <w:br w:type="page"/>
      </w:r>
    </w:p>
    <w:p w:rsidR="005A656B" w:rsidRPr="009A0521" w:rsidRDefault="005A656B" w:rsidP="009A0521">
      <w:pPr>
        <w:pStyle w:val="Heading2"/>
      </w:pPr>
      <w:bookmarkStart w:id="43" w:name="_Toc44066492"/>
      <w:r w:rsidRPr="009A0521">
        <w:t>1.2.1 Performance Characteristics Acceptance Criteria:</w:t>
      </w:r>
      <w:bookmarkEnd w:id="43"/>
      <w:r w:rsidRPr="009A0521">
        <w:t xml:space="preserve"> </w:t>
      </w:r>
    </w:p>
    <w:p w:rsidR="009C0012" w:rsidRPr="009A0521" w:rsidRDefault="005A656B" w:rsidP="009A0521">
      <w:r w:rsidRPr="009A0521">
        <w:t>Describe the critical functional aspects that must be tested and the criteria for acceptance</w:t>
      </w:r>
      <w:r w:rsidR="009C0012" w:rsidRPr="009A0521">
        <w:t xml:space="preserve">. </w:t>
      </w:r>
    </w:p>
    <w:p w:rsidR="009C0012" w:rsidRPr="009A0521" w:rsidRDefault="009C0012" w:rsidP="009A0521">
      <w:r w:rsidRPr="009A0521">
        <w:t xml:space="preserve">Choose the characteristics applicable to the test type only. </w:t>
      </w:r>
    </w:p>
    <w:p w:rsidR="009C0012" w:rsidRDefault="009C0012" w:rsidP="009A0521">
      <w:r w:rsidRPr="009A0521">
        <w:t>If desired characteristics cannot be specified or calculated from clinical requirements or published guidance consider using information from any EQA schemes (e.g. characteristics observed for the best in class method or overall mean performance.</w:t>
      </w:r>
    </w:p>
    <w:p w:rsidR="00E03632" w:rsidRPr="009A0521" w:rsidRDefault="00E03632" w:rsidP="009A0521"/>
    <w:p w:rsidR="005A656B" w:rsidRPr="009A0521" w:rsidRDefault="009C0012" w:rsidP="009A0521">
      <w:r w:rsidRPr="009A0521">
        <w:rPr>
          <w:b/>
        </w:rPr>
        <w:t>Any chosen performance characteristics</w:t>
      </w:r>
      <w:r w:rsidR="005A656B" w:rsidRPr="009A0521">
        <w:rPr>
          <w:b/>
        </w:rPr>
        <w:t xml:space="preserve"> MUST be set BEFORE testing begins and must be copied into the appropriate results and conclusions sections so that the validation/verification records </w:t>
      </w:r>
      <w:r w:rsidR="009210B2" w:rsidRPr="009A0521">
        <w:rPr>
          <w:b/>
        </w:rPr>
        <w:t xml:space="preserve">show </w:t>
      </w:r>
      <w:r w:rsidR="005A656B" w:rsidRPr="009A0521">
        <w:rPr>
          <w:b/>
        </w:rPr>
        <w:t>how well these were met</w:t>
      </w:r>
      <w:r w:rsidRPr="009A0521">
        <w:t>. If it is not possible to do this before the work plan is approved and executed, explain why</w:t>
      </w:r>
      <w:r w:rsidR="00AE3820" w:rsidRPr="009A0521">
        <w:t xml:space="preserve"> (e.g. no published data)</w:t>
      </w:r>
      <w:r w:rsidRPr="009A0521">
        <w:t>.</w:t>
      </w:r>
    </w:p>
    <w:p w:rsidR="00743CAB" w:rsidRPr="00743CAB" w:rsidRDefault="00743CAB" w:rsidP="005A656B">
      <w:pPr>
        <w:pStyle w:val="BodyText1"/>
        <w:ind w:left="0"/>
        <w:jc w:val="both"/>
      </w:pPr>
    </w:p>
    <w:tbl>
      <w:tblPr>
        <w:tblW w:w="1053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48"/>
        <w:gridCol w:w="7387"/>
      </w:tblGrid>
      <w:tr w:rsidR="005A656B" w:rsidRPr="002F447F">
        <w:tc>
          <w:tcPr>
            <w:tcW w:w="3148" w:type="dxa"/>
          </w:tcPr>
          <w:p w:rsidR="005A656B" w:rsidRPr="002F447F" w:rsidRDefault="005A656B" w:rsidP="004C51C7">
            <w:pPr>
              <w:rPr>
                <w:rFonts w:cs="Arial"/>
                <w:b/>
                <w:bCs/>
                <w:sz w:val="22"/>
                <w:szCs w:val="22"/>
              </w:rPr>
            </w:pPr>
            <w:bookmarkStart w:id="44" w:name="_Hlk43993846"/>
            <w:r w:rsidRPr="002F447F">
              <w:rPr>
                <w:rFonts w:cs="Arial"/>
                <w:b/>
                <w:bCs/>
                <w:sz w:val="22"/>
                <w:szCs w:val="22"/>
              </w:rPr>
              <w:t>Critical Function</w:t>
            </w:r>
          </w:p>
        </w:tc>
        <w:tc>
          <w:tcPr>
            <w:tcW w:w="7387" w:type="dxa"/>
            <w:vAlign w:val="center"/>
          </w:tcPr>
          <w:p w:rsidR="005A656B" w:rsidRPr="002F447F" w:rsidRDefault="005A656B" w:rsidP="004C51C7">
            <w:pPr>
              <w:rPr>
                <w:rFonts w:cs="Arial"/>
                <w:b/>
                <w:bCs/>
                <w:sz w:val="22"/>
                <w:szCs w:val="22"/>
              </w:rPr>
            </w:pPr>
            <w:r w:rsidRPr="002F447F">
              <w:rPr>
                <w:rFonts w:cs="Arial"/>
                <w:b/>
                <w:bCs/>
                <w:sz w:val="22"/>
                <w:szCs w:val="22"/>
              </w:rPr>
              <w:t>Acceptance Criteria</w:t>
            </w:r>
          </w:p>
        </w:tc>
      </w:tr>
      <w:tr w:rsidR="007D7617" w:rsidRPr="002F447F">
        <w:tc>
          <w:tcPr>
            <w:tcW w:w="3148" w:type="dxa"/>
          </w:tcPr>
          <w:p w:rsidR="007D7617" w:rsidRPr="002F447F" w:rsidRDefault="007D7617" w:rsidP="007D7617">
            <w:pPr>
              <w:pStyle w:val="BodyText1"/>
              <w:ind w:left="0"/>
              <w:jc w:val="both"/>
              <w:rPr>
                <w:rFonts w:ascii="Calibri" w:hAnsi="Calibri"/>
              </w:rPr>
            </w:pPr>
            <w:r w:rsidRPr="002F447F">
              <w:rPr>
                <w:rFonts w:ascii="Calibri" w:hAnsi="Calibri"/>
              </w:rPr>
              <w:t>Technical assessment of performance and robustness using appropriate quality metrics</w:t>
            </w:r>
          </w:p>
        </w:tc>
        <w:tc>
          <w:tcPr>
            <w:tcW w:w="7387" w:type="dxa"/>
          </w:tcPr>
          <w:p w:rsidR="007D7617" w:rsidRPr="002F447F" w:rsidRDefault="007D7617" w:rsidP="007D7617">
            <w:pPr>
              <w:pStyle w:val="BodyText1"/>
              <w:ind w:left="0"/>
              <w:jc w:val="both"/>
              <w:rPr>
                <w:rFonts w:ascii="Calibri" w:hAnsi="Calibri"/>
              </w:rPr>
            </w:pPr>
            <w:r w:rsidRPr="002F447F">
              <w:rPr>
                <w:rFonts w:ascii="Calibri" w:hAnsi="Calibri"/>
              </w:rPr>
              <w:t>The quality metrics generated for a series of samples should show good coverage, with consistent primer performance between runs and samples.</w:t>
            </w:r>
            <w:r w:rsidR="00EB305F">
              <w:rPr>
                <w:rFonts w:ascii="Calibri" w:hAnsi="Calibri"/>
              </w:rPr>
              <w:t xml:space="preserve"> </w:t>
            </w:r>
            <w:r w:rsidR="00EB305F" w:rsidRPr="002F447F">
              <w:rPr>
                <w:rFonts w:ascii="Calibri" w:hAnsi="Calibri"/>
              </w:rPr>
              <w:t>As part of this assessment, the vertical coverage (sequencing depth) and the horizontal coverage of the regions of interest (ROI) will be examined</w:t>
            </w:r>
            <w:r w:rsidR="00FA0BC5">
              <w:rPr>
                <w:rFonts w:ascii="Calibri" w:hAnsi="Calibri"/>
              </w:rPr>
              <w:t>.</w:t>
            </w:r>
          </w:p>
        </w:tc>
      </w:tr>
      <w:tr w:rsidR="007D7617" w:rsidRPr="002F447F">
        <w:tc>
          <w:tcPr>
            <w:tcW w:w="3148" w:type="dxa"/>
          </w:tcPr>
          <w:p w:rsidR="007D7617" w:rsidRPr="002F447F" w:rsidRDefault="007D7617" w:rsidP="007D7617">
            <w:pPr>
              <w:pStyle w:val="BodyText1"/>
              <w:ind w:left="0"/>
              <w:rPr>
                <w:rFonts w:ascii="Calibri" w:hAnsi="Calibri"/>
              </w:rPr>
            </w:pPr>
            <w:r w:rsidRPr="002F447F">
              <w:rPr>
                <w:rFonts w:ascii="Calibri" w:hAnsi="Calibri"/>
              </w:rPr>
              <w:t>Detection specificity and sensitivity</w:t>
            </w:r>
          </w:p>
        </w:tc>
        <w:tc>
          <w:tcPr>
            <w:tcW w:w="7387" w:type="dxa"/>
          </w:tcPr>
          <w:p w:rsidR="007D7617" w:rsidRPr="002F447F" w:rsidRDefault="007D7617" w:rsidP="007D7617">
            <w:pPr>
              <w:pStyle w:val="BodyText1"/>
              <w:tabs>
                <w:tab w:val="left" w:pos="75"/>
              </w:tabs>
              <w:ind w:left="0"/>
              <w:rPr>
                <w:rFonts w:ascii="Calibri" w:hAnsi="Calibri"/>
              </w:rPr>
            </w:pPr>
            <w:r w:rsidRPr="002F447F">
              <w:rPr>
                <w:rFonts w:ascii="Calibri" w:hAnsi="Calibri"/>
              </w:rPr>
              <w:t>Where qualitative data is available from another ISO15189-accredited assay, on the same samples, or a standard from a commercial source, we expect ≥95 % sensitivity and specificity.</w:t>
            </w:r>
          </w:p>
        </w:tc>
      </w:tr>
      <w:tr w:rsidR="007F62D9" w:rsidRPr="002F447F">
        <w:tc>
          <w:tcPr>
            <w:tcW w:w="3148" w:type="dxa"/>
          </w:tcPr>
          <w:p w:rsidR="007F62D9" w:rsidRPr="002F447F" w:rsidRDefault="007F62D9" w:rsidP="004C51C7">
            <w:pPr>
              <w:pStyle w:val="BodyText1"/>
              <w:ind w:left="0"/>
              <w:jc w:val="both"/>
              <w:rPr>
                <w:rFonts w:ascii="Calibri" w:hAnsi="Calibri"/>
              </w:rPr>
            </w:pPr>
            <w:r w:rsidRPr="002F447F">
              <w:rPr>
                <w:rFonts w:ascii="Calibri" w:hAnsi="Calibri"/>
              </w:rPr>
              <w:t>Trueness</w:t>
            </w:r>
          </w:p>
        </w:tc>
        <w:tc>
          <w:tcPr>
            <w:tcW w:w="7387" w:type="dxa"/>
          </w:tcPr>
          <w:p w:rsidR="009C0012" w:rsidRPr="002F447F" w:rsidRDefault="00580D5A" w:rsidP="004C51C7">
            <w:pPr>
              <w:pStyle w:val="BodyText1"/>
              <w:ind w:left="0"/>
              <w:jc w:val="both"/>
              <w:rPr>
                <w:rFonts w:ascii="Calibri" w:hAnsi="Calibri"/>
              </w:rPr>
            </w:pPr>
            <w:r w:rsidRPr="002F447F">
              <w:rPr>
                <w:rFonts w:ascii="Calibri" w:hAnsi="Calibri"/>
              </w:rPr>
              <w:t xml:space="preserve">Where quantitative data is available from </w:t>
            </w:r>
            <w:r w:rsidR="00017C66" w:rsidRPr="002F447F">
              <w:rPr>
                <w:rFonts w:ascii="Calibri" w:hAnsi="Calibri"/>
              </w:rPr>
              <w:t>a standard</w:t>
            </w:r>
            <w:r w:rsidR="001F5365" w:rsidRPr="002F447F">
              <w:rPr>
                <w:rFonts w:ascii="Calibri" w:hAnsi="Calibri"/>
              </w:rPr>
              <w:t xml:space="preserve">, such as </w:t>
            </w:r>
            <w:r w:rsidR="00017C66" w:rsidRPr="002F447F">
              <w:rPr>
                <w:rFonts w:ascii="Calibri" w:hAnsi="Calibri"/>
              </w:rPr>
              <w:t xml:space="preserve">a commercial source, </w:t>
            </w:r>
            <w:r w:rsidRPr="002F447F">
              <w:rPr>
                <w:rFonts w:ascii="Calibri" w:hAnsi="Calibri"/>
              </w:rPr>
              <w:t>a high level of trueness must be evident, as given by either r</w:t>
            </w:r>
            <w:r w:rsidRPr="002F447F">
              <w:rPr>
                <w:rFonts w:ascii="Calibri" w:hAnsi="Calibri"/>
                <w:vertAlign w:val="superscript"/>
              </w:rPr>
              <w:t>2</w:t>
            </w:r>
            <w:r w:rsidRPr="002F447F">
              <w:rPr>
                <w:rFonts w:ascii="Calibri" w:hAnsi="Calibri"/>
              </w:rPr>
              <w:t xml:space="preserve"> correlation </w:t>
            </w:r>
            <w:r w:rsidR="00017C66" w:rsidRPr="002F447F">
              <w:rPr>
                <w:rFonts w:ascii="Calibri" w:hAnsi="Calibri"/>
              </w:rPr>
              <w:t xml:space="preserve">(≥0.9) </w:t>
            </w:r>
            <w:r w:rsidRPr="002F447F">
              <w:rPr>
                <w:rFonts w:ascii="Calibri" w:hAnsi="Calibri"/>
              </w:rPr>
              <w:t>or Bland-Altman analysis.</w:t>
            </w:r>
          </w:p>
        </w:tc>
      </w:tr>
      <w:tr w:rsidR="001F5365" w:rsidRPr="002F447F">
        <w:tc>
          <w:tcPr>
            <w:tcW w:w="3148" w:type="dxa"/>
          </w:tcPr>
          <w:p w:rsidR="001F5365" w:rsidRPr="002F447F" w:rsidRDefault="001F5365" w:rsidP="004C51C7">
            <w:pPr>
              <w:pStyle w:val="BodyText1"/>
              <w:ind w:left="0"/>
              <w:jc w:val="both"/>
              <w:rPr>
                <w:rFonts w:ascii="Calibri" w:hAnsi="Calibri"/>
              </w:rPr>
            </w:pPr>
            <w:r w:rsidRPr="002F447F">
              <w:rPr>
                <w:rFonts w:ascii="Calibri" w:hAnsi="Calibri"/>
              </w:rPr>
              <w:t>Linearity</w:t>
            </w:r>
          </w:p>
        </w:tc>
        <w:tc>
          <w:tcPr>
            <w:tcW w:w="7387" w:type="dxa"/>
          </w:tcPr>
          <w:p w:rsidR="001F5365" w:rsidRPr="002F447F" w:rsidRDefault="001F5365" w:rsidP="004C51C7">
            <w:pPr>
              <w:pStyle w:val="BodyText1"/>
              <w:ind w:left="0"/>
              <w:jc w:val="both"/>
              <w:rPr>
                <w:rFonts w:ascii="Calibri" w:hAnsi="Calibri"/>
              </w:rPr>
            </w:pPr>
            <w:r w:rsidRPr="002F447F">
              <w:rPr>
                <w:rFonts w:ascii="Calibri" w:hAnsi="Calibri"/>
              </w:rPr>
              <w:t>Where quantitative data is available, a high level of linearity must be evident, as given by r</w:t>
            </w:r>
            <w:r w:rsidRPr="002F447F">
              <w:rPr>
                <w:rFonts w:ascii="Calibri" w:hAnsi="Calibri"/>
                <w:vertAlign w:val="superscript"/>
              </w:rPr>
              <w:t>2</w:t>
            </w:r>
            <w:r w:rsidRPr="002F447F">
              <w:rPr>
                <w:rFonts w:ascii="Calibri" w:hAnsi="Calibri"/>
              </w:rPr>
              <w:t xml:space="preserve"> correlation (≥0.9). Aspects of this may be used, if possible, to define limit of detection (LOD) and/or limit of </w:t>
            </w:r>
            <w:proofErr w:type="spellStart"/>
            <w:r w:rsidRPr="002F447F">
              <w:rPr>
                <w:rFonts w:ascii="Calibri" w:hAnsi="Calibri"/>
              </w:rPr>
              <w:t>quantitation</w:t>
            </w:r>
            <w:proofErr w:type="spellEnd"/>
            <w:r w:rsidRPr="002F447F">
              <w:rPr>
                <w:rFonts w:ascii="Calibri" w:hAnsi="Calibri"/>
              </w:rPr>
              <w:t xml:space="preserve"> (LOQ).</w:t>
            </w:r>
          </w:p>
        </w:tc>
      </w:tr>
      <w:tr w:rsidR="009C0012" w:rsidRPr="002F447F">
        <w:tc>
          <w:tcPr>
            <w:tcW w:w="3148" w:type="dxa"/>
          </w:tcPr>
          <w:p w:rsidR="009C0012" w:rsidRPr="002F447F" w:rsidRDefault="009C0012" w:rsidP="0016290F">
            <w:pPr>
              <w:pStyle w:val="BodyText1"/>
              <w:ind w:left="0"/>
              <w:rPr>
                <w:rFonts w:ascii="Calibri" w:hAnsi="Calibri"/>
              </w:rPr>
            </w:pPr>
            <w:r w:rsidRPr="002F447F">
              <w:rPr>
                <w:rFonts w:ascii="Calibri" w:hAnsi="Calibri"/>
              </w:rPr>
              <w:t>Repeatability/</w:t>
            </w:r>
            <w:r w:rsidR="00AE3820" w:rsidRPr="002F447F">
              <w:rPr>
                <w:rFonts w:ascii="Calibri" w:hAnsi="Calibri"/>
              </w:rPr>
              <w:t xml:space="preserve"> intra-assay precision</w:t>
            </w:r>
          </w:p>
        </w:tc>
        <w:tc>
          <w:tcPr>
            <w:tcW w:w="7387" w:type="dxa"/>
          </w:tcPr>
          <w:p w:rsidR="009C0012" w:rsidRPr="002F447F" w:rsidRDefault="004E2032" w:rsidP="004E2032">
            <w:pPr>
              <w:pStyle w:val="BodyText1"/>
              <w:ind w:left="0"/>
              <w:jc w:val="both"/>
              <w:rPr>
                <w:rFonts w:ascii="Calibri" w:hAnsi="Calibri"/>
              </w:rPr>
            </w:pPr>
            <w:r w:rsidRPr="002F447F">
              <w:rPr>
                <w:rFonts w:ascii="Calibri" w:hAnsi="Calibri"/>
              </w:rPr>
              <w:t>If available, intra-assay repeat samples should be analysed for both presence/absence call</w:t>
            </w:r>
            <w:r w:rsidR="00D77455" w:rsidRPr="002F447F">
              <w:rPr>
                <w:rFonts w:ascii="Calibri" w:hAnsi="Calibri"/>
              </w:rPr>
              <w:t>s</w:t>
            </w:r>
            <w:r w:rsidRPr="002F447F">
              <w:rPr>
                <w:rFonts w:ascii="Calibri" w:hAnsi="Calibri"/>
              </w:rPr>
              <w:t xml:space="preserve"> as well as quantitative correlation. </w:t>
            </w:r>
            <w:r w:rsidR="00017C66" w:rsidRPr="002F447F">
              <w:rPr>
                <w:rFonts w:ascii="Calibri" w:hAnsi="Calibri"/>
              </w:rPr>
              <w:t xml:space="preserve">Measurement </w:t>
            </w:r>
            <w:r w:rsidRPr="002F447F">
              <w:rPr>
                <w:rFonts w:ascii="Calibri" w:hAnsi="Calibri"/>
              </w:rPr>
              <w:t xml:space="preserve">Uncertainty </w:t>
            </w:r>
            <w:r w:rsidR="00017C66" w:rsidRPr="002F447F">
              <w:rPr>
                <w:rFonts w:ascii="Calibri" w:hAnsi="Calibri"/>
              </w:rPr>
              <w:t xml:space="preserve">calculations </w:t>
            </w:r>
            <w:r w:rsidRPr="002F447F">
              <w:rPr>
                <w:rFonts w:ascii="Calibri" w:hAnsi="Calibri"/>
              </w:rPr>
              <w:t>should be performed</w:t>
            </w:r>
            <w:r w:rsidR="00017C66" w:rsidRPr="002F447F">
              <w:rPr>
                <w:rFonts w:ascii="Calibri" w:hAnsi="Calibri"/>
              </w:rPr>
              <w:t xml:space="preserve"> using this data.</w:t>
            </w:r>
          </w:p>
        </w:tc>
      </w:tr>
      <w:tr w:rsidR="00AE3820" w:rsidRPr="002F447F">
        <w:tc>
          <w:tcPr>
            <w:tcW w:w="3148" w:type="dxa"/>
          </w:tcPr>
          <w:p w:rsidR="00AE3820" w:rsidRPr="002F447F" w:rsidRDefault="00AE3820" w:rsidP="0016290F">
            <w:pPr>
              <w:pStyle w:val="BodyText1"/>
              <w:ind w:left="0"/>
              <w:rPr>
                <w:rFonts w:ascii="Calibri" w:hAnsi="Calibri"/>
              </w:rPr>
            </w:pPr>
            <w:r w:rsidRPr="002F447F">
              <w:rPr>
                <w:rFonts w:ascii="Calibri" w:hAnsi="Calibri"/>
              </w:rPr>
              <w:t>Intermediate/ inter-assay precision</w:t>
            </w:r>
          </w:p>
        </w:tc>
        <w:tc>
          <w:tcPr>
            <w:tcW w:w="7387" w:type="dxa"/>
          </w:tcPr>
          <w:p w:rsidR="00AE3820" w:rsidRPr="002F447F" w:rsidRDefault="004E2032" w:rsidP="00AE3820">
            <w:pPr>
              <w:pStyle w:val="BodyText1"/>
              <w:ind w:left="0"/>
              <w:jc w:val="both"/>
              <w:rPr>
                <w:rFonts w:ascii="Calibri" w:hAnsi="Calibri"/>
              </w:rPr>
            </w:pPr>
            <w:r w:rsidRPr="002F447F">
              <w:rPr>
                <w:rFonts w:ascii="Calibri" w:hAnsi="Calibri"/>
              </w:rPr>
              <w:t>If available, inter-assay repeat samples should be analysed for both presence/absence call</w:t>
            </w:r>
            <w:r w:rsidR="00D77455" w:rsidRPr="002F447F">
              <w:rPr>
                <w:rFonts w:ascii="Calibri" w:hAnsi="Calibri"/>
              </w:rPr>
              <w:t>s</w:t>
            </w:r>
            <w:r w:rsidRPr="002F447F">
              <w:rPr>
                <w:rFonts w:ascii="Calibri" w:hAnsi="Calibri"/>
              </w:rPr>
              <w:t xml:space="preserve"> as well as quantitative correlation. </w:t>
            </w:r>
            <w:r w:rsidR="00017C66" w:rsidRPr="002F447F">
              <w:rPr>
                <w:rFonts w:ascii="Calibri" w:hAnsi="Calibri"/>
              </w:rPr>
              <w:t>Measurement Uncertainty calculations should be performed using this data.</w:t>
            </w:r>
          </w:p>
        </w:tc>
      </w:tr>
      <w:tr w:rsidR="00AE3820" w:rsidRPr="002F447F">
        <w:tc>
          <w:tcPr>
            <w:tcW w:w="3148" w:type="dxa"/>
          </w:tcPr>
          <w:p w:rsidR="00AE3820" w:rsidRPr="002F447F" w:rsidRDefault="00AE3820" w:rsidP="00D32142">
            <w:pPr>
              <w:pStyle w:val="BodyText1"/>
              <w:ind w:left="0"/>
              <w:jc w:val="both"/>
              <w:rPr>
                <w:rFonts w:ascii="Calibri" w:hAnsi="Calibri"/>
              </w:rPr>
            </w:pPr>
            <w:r w:rsidRPr="002F447F">
              <w:rPr>
                <w:rFonts w:ascii="Calibri" w:hAnsi="Calibri"/>
              </w:rPr>
              <w:t>Reproducibility</w:t>
            </w:r>
          </w:p>
        </w:tc>
        <w:tc>
          <w:tcPr>
            <w:tcW w:w="7387" w:type="dxa"/>
          </w:tcPr>
          <w:p w:rsidR="00AE3820" w:rsidRPr="002F447F" w:rsidRDefault="00A437AB" w:rsidP="002F1AB5">
            <w:pPr>
              <w:pStyle w:val="BodyText1"/>
              <w:ind w:left="0"/>
              <w:jc w:val="both"/>
              <w:rPr>
                <w:rFonts w:ascii="Calibri" w:hAnsi="Calibri"/>
              </w:rPr>
            </w:pPr>
            <w:r w:rsidRPr="002F447F">
              <w:rPr>
                <w:rFonts w:ascii="Calibri" w:hAnsi="Calibri"/>
              </w:rPr>
              <w:t>A cross-comparison between different methodologies</w:t>
            </w:r>
            <w:r w:rsidR="001F5365" w:rsidRPr="002F447F">
              <w:rPr>
                <w:rFonts w:ascii="Calibri" w:hAnsi="Calibri"/>
              </w:rPr>
              <w:t xml:space="preserve"> and </w:t>
            </w:r>
            <w:r w:rsidR="00017C66" w:rsidRPr="002F447F">
              <w:rPr>
                <w:rFonts w:ascii="Calibri" w:hAnsi="Calibri"/>
              </w:rPr>
              <w:t xml:space="preserve">NEQAS </w:t>
            </w:r>
            <w:r w:rsidR="00E03632">
              <w:rPr>
                <w:rFonts w:ascii="Calibri" w:hAnsi="Calibri"/>
              </w:rPr>
              <w:t xml:space="preserve">or other EQA </w:t>
            </w:r>
            <w:r w:rsidR="00017C66" w:rsidRPr="002F447F">
              <w:rPr>
                <w:rFonts w:ascii="Calibri" w:hAnsi="Calibri"/>
              </w:rPr>
              <w:t>sample</w:t>
            </w:r>
            <w:r w:rsidRPr="002F447F">
              <w:rPr>
                <w:rFonts w:ascii="Calibri" w:hAnsi="Calibri"/>
              </w:rPr>
              <w:t>s,</w:t>
            </w:r>
            <w:r w:rsidR="00017C66" w:rsidRPr="002F447F">
              <w:rPr>
                <w:rFonts w:ascii="Calibri" w:hAnsi="Calibri"/>
              </w:rPr>
              <w:t xml:space="preserve"> </w:t>
            </w:r>
            <w:r w:rsidR="004E2032" w:rsidRPr="002F447F">
              <w:rPr>
                <w:rFonts w:ascii="Calibri" w:hAnsi="Calibri"/>
              </w:rPr>
              <w:t>should show a high level of reproducibility.</w:t>
            </w:r>
            <w:r w:rsidR="001F5365" w:rsidRPr="002F447F">
              <w:rPr>
                <w:rFonts w:ascii="Calibri" w:hAnsi="Calibri"/>
              </w:rPr>
              <w:t xml:space="preserve"> This data may be inferred using Trueness and Linearity data where appropriate.</w:t>
            </w:r>
          </w:p>
        </w:tc>
      </w:tr>
      <w:tr w:rsidR="002F447F" w:rsidRPr="002F447F">
        <w:tc>
          <w:tcPr>
            <w:tcW w:w="3148" w:type="dxa"/>
          </w:tcPr>
          <w:p w:rsidR="002F447F" w:rsidRPr="002F447F" w:rsidRDefault="002F447F" w:rsidP="00D32142">
            <w:pPr>
              <w:pStyle w:val="BodyText1"/>
              <w:ind w:left="0"/>
              <w:jc w:val="both"/>
              <w:rPr>
                <w:rFonts w:ascii="Calibri" w:hAnsi="Calibri"/>
              </w:rPr>
            </w:pPr>
            <w:r w:rsidRPr="002F447F">
              <w:rPr>
                <w:rFonts w:ascii="Calibri" w:hAnsi="Calibri"/>
              </w:rPr>
              <w:t>LOD/LOQ</w:t>
            </w:r>
          </w:p>
        </w:tc>
        <w:tc>
          <w:tcPr>
            <w:tcW w:w="7387" w:type="dxa"/>
          </w:tcPr>
          <w:p w:rsidR="002F447F" w:rsidRPr="002F447F" w:rsidRDefault="00EB305F" w:rsidP="002F447F">
            <w:pPr>
              <w:pStyle w:val="BodyText1"/>
              <w:ind w:left="0"/>
              <w:jc w:val="both"/>
              <w:rPr>
                <w:rFonts w:ascii="Calibri" w:hAnsi="Calibri"/>
              </w:rPr>
            </w:pPr>
            <w:r>
              <w:rPr>
                <w:rFonts w:ascii="Calibri" w:hAnsi="Calibri"/>
              </w:rPr>
              <w:t>O</w:t>
            </w:r>
            <w:r w:rsidRPr="002F447F">
              <w:rPr>
                <w:rFonts w:ascii="Calibri" w:hAnsi="Calibri"/>
              </w:rPr>
              <w:t xml:space="preserve">ur requirement </w:t>
            </w:r>
            <w:r>
              <w:rPr>
                <w:rFonts w:ascii="Calibri" w:hAnsi="Calibri"/>
              </w:rPr>
              <w:t xml:space="preserve">is </w:t>
            </w:r>
            <w:r w:rsidRPr="002F447F">
              <w:rPr>
                <w:rFonts w:ascii="Calibri" w:hAnsi="Calibri"/>
              </w:rPr>
              <w:t xml:space="preserve">to detect </w:t>
            </w:r>
            <w:r>
              <w:rPr>
                <w:rFonts w:ascii="Calibri" w:hAnsi="Calibri"/>
              </w:rPr>
              <w:t xml:space="preserve">a </w:t>
            </w:r>
            <w:r w:rsidRPr="002F447F">
              <w:rPr>
                <w:rFonts w:ascii="Calibri" w:hAnsi="Calibri"/>
              </w:rPr>
              <w:t>clone size of ≥5%</w:t>
            </w:r>
            <w:r>
              <w:rPr>
                <w:rFonts w:ascii="Calibri" w:hAnsi="Calibri"/>
              </w:rPr>
              <w:t>, therefore the read depth required to achieve this will be determined</w:t>
            </w:r>
            <w:r w:rsidR="00FA0BC5">
              <w:rPr>
                <w:rFonts w:ascii="Calibri" w:hAnsi="Calibri"/>
              </w:rPr>
              <w:t>: d</w:t>
            </w:r>
            <w:r w:rsidR="002F447F" w:rsidRPr="002F447F">
              <w:rPr>
                <w:rFonts w:ascii="Calibri" w:hAnsi="Calibri"/>
              </w:rPr>
              <w:t xml:space="preserve">emonstrate LOD performance (analytical sensitivity) down to at least </w:t>
            </w:r>
            <w:r w:rsidR="00E03632">
              <w:rPr>
                <w:rFonts w:ascii="Calibri" w:hAnsi="Calibri"/>
              </w:rPr>
              <w:t>5%</w:t>
            </w:r>
            <w:r w:rsidR="002F447F" w:rsidRPr="002F447F">
              <w:rPr>
                <w:rFonts w:ascii="Calibri" w:hAnsi="Calibri"/>
              </w:rPr>
              <w:t xml:space="preserve"> VAF and provide operational guidelines for the level of sequence coverage required </w:t>
            </w:r>
            <w:r w:rsidR="00E03632">
              <w:rPr>
                <w:rFonts w:ascii="Calibri" w:hAnsi="Calibri"/>
              </w:rPr>
              <w:t xml:space="preserve">for </w:t>
            </w:r>
            <w:r w:rsidR="002F447F" w:rsidRPr="002F447F">
              <w:rPr>
                <w:rFonts w:ascii="Calibri" w:hAnsi="Calibri"/>
              </w:rPr>
              <w:t xml:space="preserve">variant detection down to </w:t>
            </w:r>
            <w:r w:rsidR="00FA0BC5">
              <w:rPr>
                <w:rFonts w:ascii="Calibri" w:hAnsi="Calibri"/>
              </w:rPr>
              <w:t>this level.</w:t>
            </w:r>
          </w:p>
        </w:tc>
      </w:tr>
      <w:tr w:rsidR="00714ACE" w:rsidRPr="002F447F">
        <w:trPr>
          <w:trHeight w:val="600"/>
        </w:trPr>
        <w:tc>
          <w:tcPr>
            <w:tcW w:w="3148" w:type="dxa"/>
          </w:tcPr>
          <w:p w:rsidR="00714ACE" w:rsidRPr="002F447F" w:rsidRDefault="00714ACE" w:rsidP="00AE3820">
            <w:pPr>
              <w:pStyle w:val="BodyText1"/>
              <w:ind w:left="0"/>
              <w:jc w:val="both"/>
              <w:rPr>
                <w:rFonts w:ascii="Calibri" w:hAnsi="Calibri"/>
              </w:rPr>
            </w:pPr>
            <w:r w:rsidRPr="002F447F">
              <w:rPr>
                <w:rFonts w:ascii="Calibri" w:hAnsi="Calibri"/>
              </w:rPr>
              <w:t>Measurement Uncertainty</w:t>
            </w:r>
          </w:p>
        </w:tc>
        <w:tc>
          <w:tcPr>
            <w:tcW w:w="7387" w:type="dxa"/>
          </w:tcPr>
          <w:p w:rsidR="00714ACE" w:rsidRPr="002F447F" w:rsidRDefault="00587C4D" w:rsidP="00D77455">
            <w:pPr>
              <w:pStyle w:val="BodyText1"/>
              <w:ind w:left="0"/>
              <w:jc w:val="both"/>
              <w:rPr>
                <w:rFonts w:ascii="Calibri" w:hAnsi="Calibri"/>
              </w:rPr>
            </w:pPr>
            <w:r w:rsidRPr="002F447F">
              <w:rPr>
                <w:rFonts w:ascii="Calibri" w:hAnsi="Calibri"/>
              </w:rPr>
              <w:t xml:space="preserve">This will be calculated based </w:t>
            </w:r>
            <w:r w:rsidR="001464E6" w:rsidRPr="002F447F">
              <w:rPr>
                <w:rFonts w:ascii="Calibri" w:hAnsi="Calibri"/>
              </w:rPr>
              <w:t>the</w:t>
            </w:r>
            <w:r w:rsidRPr="002F447F">
              <w:rPr>
                <w:rFonts w:ascii="Calibri" w:hAnsi="Calibri"/>
              </w:rPr>
              <w:t xml:space="preserve"> precision data.</w:t>
            </w:r>
          </w:p>
        </w:tc>
      </w:tr>
      <w:tr w:rsidR="001464E6" w:rsidRPr="002F447F">
        <w:tc>
          <w:tcPr>
            <w:tcW w:w="3148" w:type="dxa"/>
          </w:tcPr>
          <w:p w:rsidR="001464E6" w:rsidRPr="002F447F" w:rsidRDefault="00017C66" w:rsidP="00AE3820">
            <w:pPr>
              <w:pStyle w:val="BodyText1"/>
              <w:ind w:left="0"/>
              <w:jc w:val="both"/>
              <w:rPr>
                <w:rFonts w:ascii="Calibri" w:hAnsi="Calibri"/>
              </w:rPr>
            </w:pPr>
            <w:proofErr w:type="spellStart"/>
            <w:r w:rsidRPr="002F447F">
              <w:rPr>
                <w:rFonts w:ascii="Calibri" w:hAnsi="Calibri"/>
              </w:rPr>
              <w:t>NextSeq</w:t>
            </w:r>
            <w:proofErr w:type="spellEnd"/>
            <w:r w:rsidR="001464E6" w:rsidRPr="002F447F">
              <w:rPr>
                <w:rFonts w:ascii="Calibri" w:hAnsi="Calibri"/>
              </w:rPr>
              <w:t xml:space="preserve"> </w:t>
            </w:r>
            <w:r w:rsidR="0016290F" w:rsidRPr="002F447F">
              <w:rPr>
                <w:rFonts w:ascii="Calibri" w:hAnsi="Calibri"/>
              </w:rPr>
              <w:t xml:space="preserve">550 </w:t>
            </w:r>
            <w:r w:rsidR="001464E6" w:rsidRPr="002F447F">
              <w:rPr>
                <w:rFonts w:ascii="Calibri" w:hAnsi="Calibri"/>
              </w:rPr>
              <w:t>Run Performance</w:t>
            </w:r>
          </w:p>
        </w:tc>
        <w:tc>
          <w:tcPr>
            <w:tcW w:w="7387" w:type="dxa"/>
          </w:tcPr>
          <w:p w:rsidR="001464E6" w:rsidRPr="002F447F" w:rsidRDefault="001464E6" w:rsidP="00D77455">
            <w:pPr>
              <w:pStyle w:val="BodyText1"/>
              <w:ind w:left="0"/>
              <w:jc w:val="both"/>
              <w:rPr>
                <w:rFonts w:ascii="Calibri" w:hAnsi="Calibri"/>
              </w:rPr>
            </w:pPr>
            <w:r w:rsidRPr="002F447F">
              <w:rPr>
                <w:rFonts w:ascii="Calibri" w:hAnsi="Calibri"/>
              </w:rPr>
              <w:t xml:space="preserve">Sequencing metrics obtained from the </w:t>
            </w:r>
            <w:proofErr w:type="spellStart"/>
            <w:r w:rsidR="00017C66" w:rsidRPr="002F447F">
              <w:rPr>
                <w:rFonts w:ascii="Calibri" w:hAnsi="Calibri"/>
              </w:rPr>
              <w:t>NextSeq</w:t>
            </w:r>
            <w:proofErr w:type="spellEnd"/>
            <w:r w:rsidRPr="002F447F">
              <w:rPr>
                <w:rFonts w:ascii="Calibri" w:hAnsi="Calibri"/>
              </w:rPr>
              <w:t xml:space="preserve"> instrument should be within the performance specifications of the manufacturer.</w:t>
            </w:r>
            <w:r w:rsidR="0031365F" w:rsidRPr="002F447F">
              <w:rPr>
                <w:rFonts w:ascii="Calibri" w:hAnsi="Calibri"/>
              </w:rPr>
              <w:t xml:space="preserve"> This data is presented in the </w:t>
            </w:r>
            <w:proofErr w:type="spellStart"/>
            <w:r w:rsidR="00017C66" w:rsidRPr="002F447F">
              <w:rPr>
                <w:rFonts w:ascii="Calibri" w:hAnsi="Calibri"/>
              </w:rPr>
              <w:t>NextSeq</w:t>
            </w:r>
            <w:proofErr w:type="spellEnd"/>
            <w:r w:rsidR="0031365F" w:rsidRPr="002F447F">
              <w:rPr>
                <w:rFonts w:ascii="Calibri" w:hAnsi="Calibri"/>
              </w:rPr>
              <w:t xml:space="preserve"> Instrument Validation document</w:t>
            </w:r>
            <w:r w:rsidR="001F5365" w:rsidRPr="002F447F">
              <w:rPr>
                <w:rFonts w:ascii="Calibri" w:hAnsi="Calibri"/>
              </w:rPr>
              <w:t>, but will be summarised here.</w:t>
            </w:r>
          </w:p>
        </w:tc>
      </w:tr>
      <w:bookmarkEnd w:id="44"/>
    </w:tbl>
    <w:p w:rsidR="005A656B" w:rsidRPr="00743CAB" w:rsidRDefault="005A656B" w:rsidP="0049250F"/>
    <w:p w:rsidR="005434BA" w:rsidRPr="00743CAB" w:rsidRDefault="005434BA">
      <w:r w:rsidRPr="00743CAB">
        <w:br w:type="page"/>
      </w:r>
    </w:p>
    <w:p w:rsidR="005434BA" w:rsidRPr="00743CAB" w:rsidRDefault="00F16FDC" w:rsidP="005434BA">
      <w:pPr>
        <w:pStyle w:val="Heading1"/>
      </w:pPr>
      <w:bookmarkStart w:id="45" w:name="_Toc44066493"/>
      <w:r w:rsidRPr="00743CAB">
        <w:t>SECTION 2. Verification</w:t>
      </w:r>
      <w:r w:rsidR="005434BA" w:rsidRPr="00743CAB">
        <w:t xml:space="preserve"> of Utility</w:t>
      </w:r>
      <w:bookmarkEnd w:id="45"/>
    </w:p>
    <w:p w:rsidR="005434BA" w:rsidRPr="00743CAB" w:rsidRDefault="005434BA" w:rsidP="005434BA">
      <w:pPr>
        <w:rPr>
          <w:b/>
          <w:sz w:val="32"/>
          <w:szCs w:val="32"/>
        </w:rPr>
      </w:pPr>
    </w:p>
    <w:tbl>
      <w:tblPr>
        <w:tblW w:w="103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392"/>
      </w:tblGrid>
      <w:tr w:rsidR="005434BA" w:rsidRPr="0016290F">
        <w:trPr>
          <w:trHeight w:val="1701"/>
        </w:trPr>
        <w:tc>
          <w:tcPr>
            <w:tcW w:w="1985" w:type="dxa"/>
            <w:shd w:val="clear" w:color="auto" w:fill="auto"/>
            <w:vAlign w:val="center"/>
          </w:tcPr>
          <w:p w:rsidR="005434BA" w:rsidRPr="0016290F" w:rsidRDefault="005434BA" w:rsidP="0016290F">
            <w:r w:rsidRPr="0016290F">
              <w:t>Applicability of measurements</w:t>
            </w:r>
          </w:p>
        </w:tc>
        <w:tc>
          <w:tcPr>
            <w:tcW w:w="8392" w:type="dxa"/>
            <w:vAlign w:val="center"/>
          </w:tcPr>
          <w:p w:rsidR="000F0D6C" w:rsidRPr="0016290F" w:rsidRDefault="000F0D6C" w:rsidP="0016290F">
            <w:pPr>
              <w:rPr>
                <w:rFonts w:eastAsia="Times New Roman"/>
              </w:rPr>
            </w:pPr>
          </w:p>
          <w:p w:rsidR="002D6FBA" w:rsidRPr="0016290F" w:rsidRDefault="002D6FBA" w:rsidP="0016290F">
            <w:pPr>
              <w:rPr>
                <w:rFonts w:eastAsia="Times New Roman"/>
              </w:rPr>
            </w:pPr>
            <w:r w:rsidRPr="0016290F">
              <w:rPr>
                <w:rFonts w:eastAsia="Times New Roman"/>
              </w:rPr>
              <w:t>Th</w:t>
            </w:r>
            <w:r w:rsidR="007F1CCB" w:rsidRPr="0016290F">
              <w:rPr>
                <w:rFonts w:eastAsia="Times New Roman"/>
              </w:rPr>
              <w:t xml:space="preserve">is targeted DNA re-sequencing method </w:t>
            </w:r>
            <w:r w:rsidRPr="0016290F">
              <w:rPr>
                <w:rFonts w:eastAsia="Times New Roman"/>
              </w:rPr>
              <w:t>use</w:t>
            </w:r>
            <w:r w:rsidR="007F1CCB" w:rsidRPr="0016290F">
              <w:rPr>
                <w:rFonts w:eastAsia="Times New Roman"/>
              </w:rPr>
              <w:t>s</w:t>
            </w:r>
            <w:r w:rsidRPr="0016290F">
              <w:rPr>
                <w:rFonts w:eastAsia="Times New Roman"/>
              </w:rPr>
              <w:t xml:space="preserve"> next-generation sequencing (NGS) technology to identify somatic mutations in malignancies. </w:t>
            </w:r>
            <w:r w:rsidR="007F1CCB" w:rsidRPr="0016290F">
              <w:rPr>
                <w:rFonts w:eastAsia="Times New Roman"/>
              </w:rPr>
              <w:t>P</w:t>
            </w:r>
            <w:r w:rsidRPr="0016290F">
              <w:rPr>
                <w:rFonts w:eastAsia="Times New Roman"/>
              </w:rPr>
              <w:t>anel</w:t>
            </w:r>
            <w:r w:rsidR="007F1CCB" w:rsidRPr="0016290F">
              <w:rPr>
                <w:rFonts w:eastAsia="Times New Roman"/>
              </w:rPr>
              <w:t>s</w:t>
            </w:r>
            <w:r w:rsidRPr="0016290F">
              <w:rPr>
                <w:rFonts w:eastAsia="Times New Roman"/>
              </w:rPr>
              <w:t xml:space="preserve"> </w:t>
            </w:r>
            <w:r w:rsidR="007F1CCB" w:rsidRPr="0016290F">
              <w:rPr>
                <w:rFonts w:eastAsia="Times New Roman"/>
              </w:rPr>
              <w:t>are</w:t>
            </w:r>
            <w:r w:rsidRPr="0016290F">
              <w:rPr>
                <w:rFonts w:eastAsia="Times New Roman"/>
              </w:rPr>
              <w:t xml:space="preserve"> designed to sequence genes or gene sub-regions (hot spots) that are frequently mutated in </w:t>
            </w:r>
            <w:r w:rsidR="00BC4F64" w:rsidRPr="0016290F">
              <w:rPr>
                <w:rFonts w:eastAsia="Times New Roman"/>
              </w:rPr>
              <w:t>various malignancies</w:t>
            </w:r>
            <w:r w:rsidRPr="0016290F">
              <w:rPr>
                <w:rFonts w:eastAsia="Times New Roman"/>
              </w:rPr>
              <w:t xml:space="preserve">. The </w:t>
            </w:r>
            <w:proofErr w:type="gramStart"/>
            <w:r w:rsidRPr="0016290F">
              <w:rPr>
                <w:rFonts w:eastAsia="Times New Roman"/>
              </w:rPr>
              <w:t>panel</w:t>
            </w:r>
            <w:r w:rsidR="00BC4F64" w:rsidRPr="0016290F">
              <w:rPr>
                <w:rFonts w:eastAsia="Times New Roman"/>
              </w:rPr>
              <w:t>s</w:t>
            </w:r>
            <w:r w:rsidRPr="0016290F">
              <w:rPr>
                <w:rFonts w:eastAsia="Times New Roman"/>
              </w:rPr>
              <w:t xml:space="preserve"> therefore provides</w:t>
            </w:r>
            <w:proofErr w:type="gramEnd"/>
            <w:r w:rsidRPr="0016290F">
              <w:rPr>
                <w:rFonts w:eastAsia="Times New Roman"/>
              </w:rPr>
              <w:t xml:space="preserve"> a comprehensive assessment of the key genes involved</w:t>
            </w:r>
            <w:r w:rsidR="007F1CCB" w:rsidRPr="0016290F">
              <w:rPr>
                <w:rFonts w:eastAsia="Times New Roman"/>
              </w:rPr>
              <w:t>, but</w:t>
            </w:r>
            <w:r w:rsidRPr="0016290F">
              <w:rPr>
                <w:rFonts w:eastAsia="Times New Roman"/>
              </w:rPr>
              <w:t xml:space="preserve"> in a single test.</w:t>
            </w:r>
          </w:p>
          <w:p w:rsidR="002D6FBA" w:rsidRPr="0016290F" w:rsidRDefault="002D6FBA" w:rsidP="0016290F">
            <w:pPr>
              <w:rPr>
                <w:rFonts w:eastAsia="Times New Roman"/>
              </w:rPr>
            </w:pPr>
          </w:p>
          <w:p w:rsidR="002D6FBA" w:rsidRPr="0016290F" w:rsidRDefault="002D6FBA" w:rsidP="0016290F">
            <w:pPr>
              <w:rPr>
                <w:rFonts w:eastAsia="Times New Roman"/>
              </w:rPr>
            </w:pPr>
            <w:r w:rsidRPr="0016290F">
              <w:rPr>
                <w:rFonts w:eastAsia="Times New Roman"/>
              </w:rPr>
              <w:t xml:space="preserve">The mutation data is used by clinicians both as a diagnostic tool and, where evidence exists, as a prognostic tool. This methodology, in its current form, is not intended as a post-treatment minimal </w:t>
            </w:r>
            <w:proofErr w:type="gramStart"/>
            <w:r w:rsidRPr="0016290F">
              <w:rPr>
                <w:rFonts w:eastAsia="Times New Roman"/>
              </w:rPr>
              <w:t>disease monitoring</w:t>
            </w:r>
            <w:proofErr w:type="gramEnd"/>
            <w:r w:rsidRPr="0016290F">
              <w:rPr>
                <w:rFonts w:eastAsia="Times New Roman"/>
              </w:rPr>
              <w:t xml:space="preserve"> tool, since below around </w:t>
            </w:r>
            <w:r w:rsidR="0016290F">
              <w:rPr>
                <w:rFonts w:eastAsia="Times New Roman"/>
              </w:rPr>
              <w:t>4</w:t>
            </w:r>
            <w:r w:rsidRPr="0016290F">
              <w:rPr>
                <w:rFonts w:eastAsia="Times New Roman"/>
              </w:rPr>
              <w:t xml:space="preserve">% </w:t>
            </w:r>
            <w:r w:rsidR="00D1592C" w:rsidRPr="0016290F">
              <w:rPr>
                <w:rFonts w:eastAsia="Times New Roman"/>
              </w:rPr>
              <w:t xml:space="preserve">mutation burden, non-specific background mutations </w:t>
            </w:r>
            <w:r w:rsidR="00BC4F64" w:rsidRPr="0016290F">
              <w:rPr>
                <w:rFonts w:eastAsia="Times New Roman"/>
              </w:rPr>
              <w:t>become</w:t>
            </w:r>
            <w:r w:rsidR="00D1592C" w:rsidRPr="0016290F">
              <w:rPr>
                <w:rFonts w:eastAsia="Times New Roman"/>
              </w:rPr>
              <w:t xml:space="preserve"> evident.</w:t>
            </w:r>
          </w:p>
          <w:p w:rsidR="002D6FBA" w:rsidRPr="0016290F" w:rsidRDefault="002D6FBA" w:rsidP="0016290F">
            <w:pPr>
              <w:rPr>
                <w:rFonts w:eastAsia="Times New Roman"/>
              </w:rPr>
            </w:pPr>
          </w:p>
          <w:p w:rsidR="00C710A2" w:rsidRPr="0016290F" w:rsidRDefault="00C710A2" w:rsidP="0016290F"/>
        </w:tc>
      </w:tr>
      <w:tr w:rsidR="005434BA" w:rsidRPr="0016290F">
        <w:trPr>
          <w:trHeight w:val="1289"/>
        </w:trPr>
        <w:tc>
          <w:tcPr>
            <w:tcW w:w="1985" w:type="dxa"/>
            <w:shd w:val="clear" w:color="auto" w:fill="auto"/>
            <w:vAlign w:val="center"/>
          </w:tcPr>
          <w:p w:rsidR="005434BA" w:rsidRPr="0016290F" w:rsidRDefault="005434BA" w:rsidP="0016290F">
            <w:r w:rsidRPr="0016290F">
              <w:t>Selectivity</w:t>
            </w:r>
          </w:p>
        </w:tc>
        <w:tc>
          <w:tcPr>
            <w:tcW w:w="8392" w:type="dxa"/>
            <w:vAlign w:val="center"/>
          </w:tcPr>
          <w:p w:rsidR="005434BA" w:rsidRPr="0016290F" w:rsidRDefault="00D1592C" w:rsidP="0016290F">
            <w:r w:rsidRPr="0016290F">
              <w:rPr>
                <w:rFonts w:eastAsia="Times New Roman"/>
              </w:rPr>
              <w:t xml:space="preserve">The assay is designed to amplify very specific gene regions. By virtue of the probe design and </w:t>
            </w:r>
            <w:r w:rsidR="007F1CCB" w:rsidRPr="0016290F">
              <w:rPr>
                <w:rFonts w:eastAsia="Times New Roman"/>
              </w:rPr>
              <w:t xml:space="preserve">bioinformatics </w:t>
            </w:r>
            <w:r w:rsidRPr="0016290F">
              <w:rPr>
                <w:rFonts w:eastAsia="Times New Roman"/>
              </w:rPr>
              <w:t>genome alignment tools, this assay is essentially 100% selective.</w:t>
            </w:r>
          </w:p>
          <w:p w:rsidR="00C710A2" w:rsidRPr="0016290F" w:rsidRDefault="00C710A2" w:rsidP="0016290F"/>
        </w:tc>
      </w:tr>
      <w:tr w:rsidR="005434BA" w:rsidRPr="0016290F">
        <w:trPr>
          <w:trHeight w:val="1701"/>
        </w:trPr>
        <w:tc>
          <w:tcPr>
            <w:tcW w:w="1985" w:type="dxa"/>
            <w:shd w:val="clear" w:color="auto" w:fill="auto"/>
            <w:vAlign w:val="center"/>
          </w:tcPr>
          <w:p w:rsidR="005434BA" w:rsidRPr="0016290F" w:rsidRDefault="005434BA" w:rsidP="0016290F">
            <w:r w:rsidRPr="0016290F">
              <w:t>Interferences</w:t>
            </w:r>
          </w:p>
        </w:tc>
        <w:tc>
          <w:tcPr>
            <w:tcW w:w="8392" w:type="dxa"/>
            <w:vAlign w:val="center"/>
          </w:tcPr>
          <w:p w:rsidR="00D1592C" w:rsidRPr="0016290F" w:rsidRDefault="00D1592C" w:rsidP="0016290F">
            <w:pPr>
              <w:rPr>
                <w:rFonts w:eastAsia="Times New Roman"/>
              </w:rPr>
            </w:pPr>
          </w:p>
          <w:p w:rsidR="000F0D6C" w:rsidRPr="0016290F" w:rsidRDefault="000F0D6C" w:rsidP="0016290F">
            <w:pPr>
              <w:rPr>
                <w:rFonts w:eastAsia="Times New Roman"/>
              </w:rPr>
            </w:pPr>
            <w:r w:rsidRPr="0016290F">
              <w:rPr>
                <w:rFonts w:eastAsia="Times New Roman"/>
              </w:rPr>
              <w:t xml:space="preserve">The use of </w:t>
            </w:r>
            <w:r w:rsidR="00D1592C" w:rsidRPr="0016290F">
              <w:rPr>
                <w:rFonts w:eastAsia="Times New Roman"/>
              </w:rPr>
              <w:t xml:space="preserve">quality metrics generated for each sample and for the run as a whole </w:t>
            </w:r>
            <w:r w:rsidRPr="0016290F">
              <w:rPr>
                <w:rFonts w:eastAsia="Times New Roman"/>
              </w:rPr>
              <w:t xml:space="preserve">is an effective way of controlling for variable </w:t>
            </w:r>
            <w:proofErr w:type="gramStart"/>
            <w:r w:rsidRPr="0016290F">
              <w:rPr>
                <w:rFonts w:eastAsia="Times New Roman"/>
              </w:rPr>
              <w:t>factors which</w:t>
            </w:r>
            <w:proofErr w:type="gramEnd"/>
            <w:r w:rsidRPr="0016290F">
              <w:rPr>
                <w:rFonts w:eastAsia="Times New Roman"/>
              </w:rPr>
              <w:t xml:space="preserve"> may adversely affect, or interfere with</w:t>
            </w:r>
            <w:r w:rsidR="0015653C" w:rsidRPr="0016290F">
              <w:rPr>
                <w:rFonts w:eastAsia="Times New Roman"/>
              </w:rPr>
              <w:t>, assay performance</w:t>
            </w:r>
            <w:r w:rsidR="00D1592C" w:rsidRPr="0016290F">
              <w:rPr>
                <w:rFonts w:eastAsia="Times New Roman"/>
              </w:rPr>
              <w:t>. If unknown/known factors have a detrimental impact on the assay, this will be reflected in coverage</w:t>
            </w:r>
            <w:r w:rsidR="00BC4F64" w:rsidRPr="0016290F">
              <w:rPr>
                <w:rFonts w:eastAsia="Times New Roman"/>
              </w:rPr>
              <w:t xml:space="preserve">, </w:t>
            </w:r>
            <w:r w:rsidR="00D1592C" w:rsidRPr="0016290F">
              <w:rPr>
                <w:rFonts w:eastAsia="Times New Roman"/>
              </w:rPr>
              <w:t>Q30</w:t>
            </w:r>
            <w:r w:rsidR="00BC4F64" w:rsidRPr="0016290F">
              <w:rPr>
                <w:rFonts w:eastAsia="Times New Roman"/>
              </w:rPr>
              <w:t xml:space="preserve"> and other </w:t>
            </w:r>
            <w:r w:rsidR="007F1CCB" w:rsidRPr="0016290F">
              <w:rPr>
                <w:rFonts w:eastAsia="Times New Roman"/>
              </w:rPr>
              <w:t xml:space="preserve">performance </w:t>
            </w:r>
            <w:r w:rsidR="00BC4F64" w:rsidRPr="0016290F">
              <w:rPr>
                <w:rFonts w:eastAsia="Times New Roman"/>
              </w:rPr>
              <w:t>metrics.</w:t>
            </w:r>
          </w:p>
          <w:p w:rsidR="000F0D6C" w:rsidRPr="0016290F" w:rsidRDefault="000F0D6C" w:rsidP="0016290F">
            <w:pPr>
              <w:rPr>
                <w:rFonts w:eastAsia="Times New Roman"/>
              </w:rPr>
            </w:pPr>
          </w:p>
          <w:p w:rsidR="00C710A2" w:rsidRPr="0016290F" w:rsidRDefault="00C710A2" w:rsidP="0016290F"/>
        </w:tc>
      </w:tr>
      <w:tr w:rsidR="005434BA" w:rsidRPr="0016290F">
        <w:trPr>
          <w:trHeight w:val="1701"/>
        </w:trPr>
        <w:tc>
          <w:tcPr>
            <w:tcW w:w="1985" w:type="dxa"/>
            <w:shd w:val="clear" w:color="auto" w:fill="auto"/>
            <w:vAlign w:val="center"/>
          </w:tcPr>
          <w:p w:rsidR="005434BA" w:rsidRPr="0016290F" w:rsidRDefault="005434BA" w:rsidP="0016290F">
            <w:r w:rsidRPr="0016290F">
              <w:t>Cross-reactivity</w:t>
            </w:r>
          </w:p>
        </w:tc>
        <w:tc>
          <w:tcPr>
            <w:tcW w:w="8392" w:type="dxa"/>
            <w:vAlign w:val="center"/>
          </w:tcPr>
          <w:p w:rsidR="005434BA" w:rsidRPr="0016290F" w:rsidRDefault="002B7C5B" w:rsidP="0016290F">
            <w:r w:rsidRPr="0016290F">
              <w:rPr>
                <w:rFonts w:eastAsia="Times New Roman"/>
              </w:rPr>
              <w:t>The assay is designed to amplify very specific gene regions. By virtue of the probe design and bioinformatics workflow, cross-reactivity is not a confounding factor.</w:t>
            </w:r>
          </w:p>
          <w:p w:rsidR="00C710A2" w:rsidRPr="0016290F" w:rsidRDefault="00C710A2" w:rsidP="0016290F"/>
        </w:tc>
      </w:tr>
    </w:tbl>
    <w:p w:rsidR="0049250F" w:rsidRPr="00743CAB" w:rsidRDefault="0049250F" w:rsidP="0049250F"/>
    <w:p w:rsidR="0049250F" w:rsidRDefault="0049250F" w:rsidP="0049250F"/>
    <w:p w:rsidR="00BC4F64" w:rsidRPr="00743CAB" w:rsidRDefault="00BC4F64" w:rsidP="0049250F"/>
    <w:p w:rsidR="002D0906" w:rsidRPr="00743CAB" w:rsidRDefault="002D0906">
      <w:pPr>
        <w:rPr>
          <w:rFonts w:ascii="Arial" w:eastAsiaTheme="majorEastAsia" w:hAnsi="Arial" w:cstheme="majorBidi"/>
          <w:b/>
          <w:bCs/>
          <w:kern w:val="32"/>
          <w:sz w:val="28"/>
          <w:szCs w:val="32"/>
        </w:rPr>
      </w:pPr>
      <w:r w:rsidRPr="00743CAB">
        <w:br w:type="page"/>
      </w:r>
    </w:p>
    <w:p w:rsidR="00F01803" w:rsidRPr="00743CAB" w:rsidRDefault="00F01803" w:rsidP="00F01803">
      <w:pPr>
        <w:pStyle w:val="Heading1"/>
      </w:pPr>
      <w:bookmarkStart w:id="46" w:name="_Toc44066494"/>
      <w:r>
        <w:t xml:space="preserve">SECTION </w:t>
      </w:r>
      <w:proofErr w:type="gramStart"/>
      <w:r>
        <w:t>3.0</w:t>
      </w:r>
      <w:r w:rsidRPr="00743CAB">
        <w:t xml:space="preserve"> :</w:t>
      </w:r>
      <w:proofErr w:type="gramEnd"/>
      <w:r w:rsidRPr="00743CAB">
        <w:t xml:space="preserve"> </w:t>
      </w:r>
      <w:r>
        <w:t>Performance metrics (consistent performance - r</w:t>
      </w:r>
      <w:r w:rsidRPr="00743CAB">
        <w:t>obustness</w:t>
      </w:r>
      <w:r>
        <w:t>)</w:t>
      </w:r>
      <w:r w:rsidRPr="00743CAB">
        <w:t xml:space="preserve"> Validation / Verification</w:t>
      </w:r>
      <w:bookmarkEnd w:id="46"/>
    </w:p>
    <w:p w:rsidR="00F01803" w:rsidRDefault="00F01803" w:rsidP="00F01803">
      <w:r w:rsidRPr="000A6910">
        <w:rPr>
          <w:lang w:val="en-US"/>
        </w:rPr>
        <w:t xml:space="preserve">We assessed </w:t>
      </w:r>
      <w:r>
        <w:rPr>
          <w:lang w:val="en-US"/>
        </w:rPr>
        <w:t xml:space="preserve">instrument data output and </w:t>
      </w:r>
      <w:r w:rsidRPr="000A6910">
        <w:rPr>
          <w:lang w:val="en-US"/>
        </w:rPr>
        <w:t>sequence read output per target primer to demonstrate reagent set performance and provision of reproducible sequence data across the target region design</w:t>
      </w:r>
      <w:r>
        <w:t>.</w:t>
      </w:r>
    </w:p>
    <w:p w:rsidR="00F01803" w:rsidRPr="00743CAB" w:rsidRDefault="00F01803" w:rsidP="00F01803"/>
    <w:p w:rsidR="00F01803" w:rsidRPr="00743CAB" w:rsidRDefault="00F01803" w:rsidP="00F01803">
      <w:pPr>
        <w:pStyle w:val="Heading2"/>
      </w:pPr>
      <w:bookmarkStart w:id="47" w:name="_Toc44066495"/>
      <w:r>
        <w:t>3</w:t>
      </w:r>
      <w:r w:rsidRPr="00743CAB">
        <w:t>.1 Work plan</w:t>
      </w:r>
      <w:bookmarkEnd w:id="47"/>
    </w:p>
    <w:tbl>
      <w:tblPr>
        <w:tblW w:w="105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534"/>
      </w:tblGrid>
      <w:tr w:rsidR="00F01803" w:rsidRPr="003C06B0">
        <w:trPr>
          <w:trHeight w:val="1077"/>
        </w:trPr>
        <w:tc>
          <w:tcPr>
            <w:tcW w:w="1985" w:type="dxa"/>
            <w:shd w:val="clear" w:color="auto" w:fill="auto"/>
            <w:noWrap/>
            <w:vAlign w:val="center"/>
          </w:tcPr>
          <w:p w:rsidR="00F01803" w:rsidRPr="003C06B0" w:rsidRDefault="00F01803" w:rsidP="001D62CA">
            <w:pPr>
              <w:rPr>
                <w:rFonts w:asciiTheme="minorHAnsi" w:eastAsia="Times New Roman" w:hAnsiTheme="minorHAnsi" w:cstheme="minorHAnsi"/>
                <w:b/>
                <w:bCs/>
              </w:rPr>
            </w:pPr>
            <w:r w:rsidRPr="003C06B0">
              <w:rPr>
                <w:rFonts w:asciiTheme="minorHAnsi" w:eastAsia="Times New Roman" w:hAnsiTheme="minorHAnsi" w:cstheme="minorHAnsi"/>
                <w:b/>
                <w:bCs/>
              </w:rPr>
              <w:t>Section aims</w:t>
            </w:r>
          </w:p>
        </w:tc>
        <w:tc>
          <w:tcPr>
            <w:tcW w:w="8534" w:type="dxa"/>
            <w:shd w:val="clear" w:color="auto" w:fill="auto"/>
            <w:noWrap/>
            <w:vAlign w:val="center"/>
          </w:tcPr>
          <w:p w:rsidR="00F01803" w:rsidRPr="003C06B0" w:rsidRDefault="00F01803" w:rsidP="001D62CA">
            <w:pPr>
              <w:rPr>
                <w:rFonts w:asciiTheme="minorHAnsi" w:eastAsia="Times New Roman" w:hAnsiTheme="minorHAnsi" w:cstheme="minorHAnsi"/>
              </w:rPr>
            </w:pPr>
          </w:p>
          <w:p w:rsidR="00F01803" w:rsidRPr="003C06B0" w:rsidRDefault="00F01803" w:rsidP="001D62CA">
            <w:pPr>
              <w:rPr>
                <w:rFonts w:asciiTheme="minorHAnsi" w:eastAsia="Times New Roman" w:hAnsiTheme="minorHAnsi" w:cstheme="minorHAnsi"/>
              </w:rPr>
            </w:pPr>
            <w:r w:rsidRPr="003C06B0">
              <w:rPr>
                <w:rFonts w:asciiTheme="minorHAnsi" w:eastAsia="Times New Roman" w:hAnsiTheme="minorHAnsi" w:cstheme="minorHAnsi"/>
              </w:rPr>
              <w:t xml:space="preserve">1) To demonstrate that the libraries can be sequenced on the </w:t>
            </w:r>
            <w:proofErr w:type="spellStart"/>
            <w:r w:rsidRPr="003C06B0">
              <w:rPr>
                <w:rFonts w:asciiTheme="minorHAnsi" w:eastAsia="Times New Roman" w:hAnsiTheme="minorHAnsi" w:cstheme="minorHAnsi"/>
              </w:rPr>
              <w:t>NextSeq</w:t>
            </w:r>
            <w:proofErr w:type="spellEnd"/>
            <w:r w:rsidRPr="003C06B0">
              <w:rPr>
                <w:rFonts w:asciiTheme="minorHAnsi" w:eastAsia="Times New Roman" w:hAnsiTheme="minorHAnsi" w:cstheme="minorHAnsi"/>
              </w:rPr>
              <w:t xml:space="preserve"> 550 to give the correct indexing and general performance metrics.</w:t>
            </w:r>
          </w:p>
          <w:p w:rsidR="00F01803" w:rsidRPr="003C06B0" w:rsidRDefault="00F01803" w:rsidP="001D62CA">
            <w:pPr>
              <w:rPr>
                <w:rFonts w:asciiTheme="minorHAnsi" w:eastAsia="Times New Roman" w:hAnsiTheme="minorHAnsi" w:cstheme="minorHAnsi"/>
              </w:rPr>
            </w:pPr>
          </w:p>
          <w:p w:rsidR="00F01803" w:rsidRPr="003C06B0" w:rsidRDefault="00F01803" w:rsidP="001D62CA">
            <w:pPr>
              <w:rPr>
                <w:rFonts w:asciiTheme="minorHAnsi" w:eastAsia="Times New Roman" w:hAnsiTheme="minorHAnsi" w:cstheme="minorHAnsi"/>
              </w:rPr>
            </w:pPr>
            <w:r w:rsidRPr="003C06B0">
              <w:rPr>
                <w:rFonts w:asciiTheme="minorHAnsi" w:eastAsia="Times New Roman" w:hAnsiTheme="minorHAnsi" w:cstheme="minorHAnsi"/>
              </w:rPr>
              <w:t xml:space="preserve">2) To Assess general run metrics, such as </w:t>
            </w:r>
            <w:r w:rsidRPr="002F447F">
              <w:t>vertical coverage (sequencing depth)</w:t>
            </w:r>
            <w:r>
              <w:t xml:space="preserve">, </w:t>
            </w:r>
            <w:r w:rsidRPr="002F447F">
              <w:t>the horizontal coverage of the regions of interest (ROI)</w:t>
            </w:r>
            <w:r>
              <w:t xml:space="preserve"> and</w:t>
            </w:r>
            <w:r w:rsidRPr="003C06B0">
              <w:rPr>
                <w:rFonts w:asciiTheme="minorHAnsi" w:eastAsia="Times New Roman" w:hAnsiTheme="minorHAnsi" w:cstheme="minorHAnsi"/>
              </w:rPr>
              <w:t xml:space="preserve"> primer performance using </w:t>
            </w:r>
            <w:r>
              <w:rPr>
                <w:rFonts w:asciiTheme="minorHAnsi" w:eastAsia="Times New Roman" w:hAnsiTheme="minorHAnsi" w:cstheme="minorHAnsi"/>
              </w:rPr>
              <w:t>both</w:t>
            </w:r>
            <w:r w:rsidRPr="003C06B0">
              <w:rPr>
                <w:rFonts w:asciiTheme="minorHAnsi" w:eastAsia="Times New Roman" w:hAnsiTheme="minorHAnsi" w:cstheme="minorHAnsi"/>
              </w:rPr>
              <w:t xml:space="preserve"> mid- or high-output kits.</w:t>
            </w:r>
          </w:p>
          <w:p w:rsidR="00F01803" w:rsidRPr="003C06B0" w:rsidRDefault="00F01803" w:rsidP="001D62CA">
            <w:pPr>
              <w:rPr>
                <w:rFonts w:asciiTheme="minorHAnsi" w:eastAsia="Times New Roman" w:hAnsiTheme="minorHAnsi" w:cstheme="minorHAnsi"/>
              </w:rPr>
            </w:pPr>
          </w:p>
          <w:p w:rsidR="00F01803" w:rsidRPr="003C06B0" w:rsidRDefault="00F01803" w:rsidP="001D62CA">
            <w:pPr>
              <w:rPr>
                <w:rFonts w:asciiTheme="minorHAnsi" w:eastAsia="Times New Roman" w:hAnsiTheme="minorHAnsi" w:cstheme="minorHAnsi"/>
              </w:rPr>
            </w:pPr>
            <w:r>
              <w:rPr>
                <w:rFonts w:asciiTheme="minorHAnsi" w:eastAsia="Times New Roman" w:hAnsiTheme="minorHAnsi" w:cstheme="minorHAnsi"/>
              </w:rPr>
              <w:t>3</w:t>
            </w:r>
            <w:r w:rsidRPr="003C06B0">
              <w:rPr>
                <w:rFonts w:asciiTheme="minorHAnsi" w:eastAsia="Times New Roman" w:hAnsiTheme="minorHAnsi" w:cstheme="minorHAnsi"/>
              </w:rPr>
              <w:t>) Given the above considerations, all samples must meet certain quality thresholds, so these are controlled as part of the workflow.</w:t>
            </w:r>
          </w:p>
          <w:p w:rsidR="00F01803" w:rsidRPr="003C06B0" w:rsidRDefault="00F01803" w:rsidP="001D62CA">
            <w:pPr>
              <w:rPr>
                <w:rFonts w:asciiTheme="minorHAnsi" w:eastAsia="Times New Roman" w:hAnsiTheme="minorHAnsi" w:cstheme="minorHAnsi"/>
              </w:rPr>
            </w:pPr>
          </w:p>
          <w:p w:rsidR="00F01803" w:rsidRPr="003C06B0" w:rsidRDefault="00F01803" w:rsidP="001D62CA">
            <w:pPr>
              <w:rPr>
                <w:rFonts w:asciiTheme="minorHAnsi" w:eastAsia="Times New Roman" w:hAnsiTheme="minorHAnsi" w:cstheme="minorHAnsi"/>
              </w:rPr>
            </w:pPr>
          </w:p>
        </w:tc>
      </w:tr>
      <w:tr w:rsidR="00F01803" w:rsidRPr="003C06B0">
        <w:trPr>
          <w:trHeight w:val="1077"/>
        </w:trPr>
        <w:tc>
          <w:tcPr>
            <w:tcW w:w="1985" w:type="dxa"/>
            <w:shd w:val="clear" w:color="auto" w:fill="auto"/>
            <w:vAlign w:val="center"/>
          </w:tcPr>
          <w:p w:rsidR="00F01803" w:rsidRPr="003C06B0" w:rsidRDefault="00F01803" w:rsidP="001D62CA">
            <w:pPr>
              <w:rPr>
                <w:rFonts w:asciiTheme="minorHAnsi" w:eastAsia="Times New Roman" w:hAnsiTheme="minorHAnsi" w:cstheme="minorHAnsi"/>
                <w:b/>
                <w:bCs/>
              </w:rPr>
            </w:pPr>
            <w:r w:rsidRPr="003C06B0">
              <w:rPr>
                <w:rFonts w:asciiTheme="minorHAnsi" w:eastAsia="Times New Roman" w:hAnsiTheme="minorHAnsi" w:cstheme="minorHAnsi"/>
                <w:b/>
                <w:bCs/>
              </w:rPr>
              <w:t>Samples</w:t>
            </w:r>
          </w:p>
        </w:tc>
        <w:tc>
          <w:tcPr>
            <w:tcW w:w="8534" w:type="dxa"/>
            <w:shd w:val="clear" w:color="auto" w:fill="auto"/>
            <w:noWrap/>
            <w:vAlign w:val="center"/>
          </w:tcPr>
          <w:p w:rsidR="00F01803" w:rsidRPr="003C06B0" w:rsidRDefault="00F01803" w:rsidP="001D62CA">
            <w:pPr>
              <w:rPr>
                <w:rFonts w:asciiTheme="minorHAnsi" w:eastAsia="Times New Roman" w:hAnsiTheme="minorHAnsi" w:cstheme="minorHAnsi"/>
              </w:rPr>
            </w:pPr>
          </w:p>
          <w:p w:rsidR="00F01803" w:rsidRPr="003C06B0" w:rsidRDefault="00F01803" w:rsidP="001D62CA">
            <w:pPr>
              <w:rPr>
                <w:rFonts w:asciiTheme="minorHAnsi" w:eastAsia="Times New Roman" w:hAnsiTheme="minorHAnsi" w:cstheme="minorHAnsi"/>
              </w:rPr>
            </w:pPr>
            <w:r w:rsidRPr="003C06B0">
              <w:rPr>
                <w:rFonts w:asciiTheme="minorHAnsi" w:eastAsia="Times New Roman" w:hAnsiTheme="minorHAnsi" w:cstheme="minorHAnsi"/>
              </w:rPr>
              <w:t xml:space="preserve">Routine samples and </w:t>
            </w:r>
            <w:proofErr w:type="spellStart"/>
            <w:r w:rsidRPr="003C06B0">
              <w:rPr>
                <w:rFonts w:asciiTheme="minorHAnsi" w:eastAsia="Times New Roman" w:hAnsiTheme="minorHAnsi" w:cstheme="minorHAnsi"/>
              </w:rPr>
              <w:t>IQCs/EQAs</w:t>
            </w:r>
            <w:proofErr w:type="spellEnd"/>
            <w:r w:rsidRPr="003C06B0">
              <w:rPr>
                <w:rFonts w:asciiTheme="minorHAnsi" w:eastAsia="Times New Roman" w:hAnsiTheme="minorHAnsi" w:cstheme="minorHAnsi"/>
              </w:rPr>
              <w:t xml:space="preserve"> will be used.</w:t>
            </w:r>
          </w:p>
          <w:p w:rsidR="00F01803" w:rsidRPr="003C06B0" w:rsidRDefault="00F01803" w:rsidP="001D62CA">
            <w:pPr>
              <w:rPr>
                <w:rFonts w:asciiTheme="minorHAnsi" w:eastAsia="Times New Roman" w:hAnsiTheme="minorHAnsi" w:cstheme="minorHAnsi"/>
              </w:rPr>
            </w:pPr>
          </w:p>
        </w:tc>
      </w:tr>
      <w:tr w:rsidR="00F01803" w:rsidRPr="003C06B0">
        <w:trPr>
          <w:trHeight w:val="1077"/>
        </w:trPr>
        <w:tc>
          <w:tcPr>
            <w:tcW w:w="1985" w:type="dxa"/>
            <w:shd w:val="clear" w:color="auto" w:fill="auto"/>
            <w:vAlign w:val="center"/>
          </w:tcPr>
          <w:p w:rsidR="00F01803" w:rsidRPr="003C06B0" w:rsidRDefault="00F01803" w:rsidP="001D62CA">
            <w:pPr>
              <w:rPr>
                <w:rFonts w:asciiTheme="minorHAnsi" w:eastAsia="Times New Roman" w:hAnsiTheme="minorHAnsi" w:cstheme="minorHAnsi"/>
                <w:b/>
                <w:bCs/>
              </w:rPr>
            </w:pPr>
            <w:r w:rsidRPr="003C06B0">
              <w:rPr>
                <w:rFonts w:asciiTheme="minorHAnsi" w:eastAsia="Times New Roman" w:hAnsiTheme="minorHAnsi" w:cstheme="minorHAnsi"/>
                <w:b/>
                <w:bCs/>
              </w:rPr>
              <w:t>Methodology</w:t>
            </w:r>
          </w:p>
        </w:tc>
        <w:tc>
          <w:tcPr>
            <w:tcW w:w="8534" w:type="dxa"/>
            <w:shd w:val="clear" w:color="auto" w:fill="auto"/>
            <w:vAlign w:val="center"/>
          </w:tcPr>
          <w:p w:rsidR="00F01803" w:rsidRPr="003C06B0" w:rsidRDefault="00F01803" w:rsidP="001D62CA">
            <w:pPr>
              <w:rPr>
                <w:rFonts w:asciiTheme="minorHAnsi" w:eastAsia="Times New Roman" w:hAnsiTheme="minorHAnsi" w:cstheme="minorHAnsi"/>
              </w:rPr>
            </w:pPr>
            <w:r>
              <w:rPr>
                <w:rFonts w:asciiTheme="minorHAnsi" w:eastAsia="Times New Roman" w:hAnsiTheme="minorHAnsi" w:cstheme="minorHAnsi"/>
              </w:rPr>
              <w:t xml:space="preserve">Performance of the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method</w:t>
            </w:r>
            <w:r w:rsidRPr="003C06B0">
              <w:rPr>
                <w:rFonts w:asciiTheme="minorHAnsi" w:eastAsia="Times New Roman" w:hAnsiTheme="minorHAnsi" w:cstheme="minorHAnsi"/>
              </w:rPr>
              <w:t xml:space="preserve"> will be assessed using NextSeq550 run quality metrics and </w:t>
            </w:r>
            <w:r w:rsidR="00B722C0">
              <w:rPr>
                <w:rFonts w:asciiTheme="minorHAnsi" w:eastAsia="Times New Roman" w:hAnsiTheme="minorHAnsi" w:cstheme="minorHAnsi"/>
              </w:rPr>
              <w:t>coverage metrics as determined by bioinformatics analysis</w:t>
            </w:r>
            <w:r w:rsidRPr="003C06B0">
              <w:rPr>
                <w:rFonts w:asciiTheme="minorHAnsi" w:eastAsia="Times New Roman" w:hAnsiTheme="minorHAnsi" w:cstheme="minorHAnsi"/>
              </w:rPr>
              <w:t>.</w:t>
            </w:r>
          </w:p>
          <w:p w:rsidR="00F01803" w:rsidRPr="003C06B0" w:rsidRDefault="00F01803" w:rsidP="001D62CA">
            <w:pPr>
              <w:rPr>
                <w:rFonts w:asciiTheme="minorHAnsi" w:eastAsia="Times New Roman" w:hAnsiTheme="minorHAnsi" w:cstheme="minorHAnsi"/>
              </w:rPr>
            </w:pPr>
          </w:p>
        </w:tc>
      </w:tr>
    </w:tbl>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r w:rsidRPr="003B2FCF">
        <w:rPr>
          <w:rFonts w:asciiTheme="minorHAnsi" w:eastAsia="Times New Roman" w:hAnsiTheme="minorHAnsi" w:cstheme="minorHAnsi"/>
          <w:b/>
          <w:bCs/>
        </w:rPr>
        <w:br w:type="page"/>
      </w:r>
    </w:p>
    <w:p w:rsidR="00B722C0" w:rsidRDefault="00B722C0" w:rsidP="00F01803">
      <w:pPr>
        <w:pStyle w:val="Heading2"/>
        <w:rPr>
          <w:rFonts w:eastAsia="Times New Roman"/>
        </w:rPr>
      </w:pPr>
      <w:bookmarkStart w:id="48" w:name="_Toc44066496"/>
      <w:r>
        <w:rPr>
          <w:rFonts w:eastAsia="Times New Roman"/>
        </w:rPr>
        <w:t>3.2: Results</w:t>
      </w:r>
      <w:bookmarkEnd w:id="48"/>
    </w:p>
    <w:p w:rsidR="00B722C0" w:rsidRDefault="00B722C0" w:rsidP="00B722C0">
      <w:pPr>
        <w:rPr>
          <w:rFonts w:eastAsia="Times New Roman"/>
        </w:rPr>
      </w:pPr>
    </w:p>
    <w:p w:rsidR="00F01803" w:rsidRPr="003B2FCF" w:rsidRDefault="00F01803" w:rsidP="00F01803">
      <w:pPr>
        <w:pStyle w:val="Heading2"/>
        <w:rPr>
          <w:rFonts w:eastAsia="Times New Roman"/>
        </w:rPr>
      </w:pPr>
      <w:bookmarkStart w:id="49" w:name="_Toc44066497"/>
      <w:r w:rsidRPr="003B2FCF">
        <w:rPr>
          <w:rFonts w:eastAsia="Times New Roman"/>
        </w:rPr>
        <w:t xml:space="preserve">A Review of </w:t>
      </w:r>
      <w:proofErr w:type="spellStart"/>
      <w:r w:rsidRPr="003B2FCF">
        <w:rPr>
          <w:rFonts w:eastAsia="Times New Roman"/>
        </w:rPr>
        <w:t>NextSeq</w:t>
      </w:r>
      <w:proofErr w:type="spellEnd"/>
      <w:r w:rsidRPr="003B2FCF">
        <w:rPr>
          <w:rFonts w:eastAsia="Times New Roman"/>
        </w:rPr>
        <w:t xml:space="preserve"> 5</w:t>
      </w:r>
      <w:r w:rsidR="00B722C0">
        <w:rPr>
          <w:rFonts w:eastAsia="Times New Roman"/>
        </w:rPr>
        <w:t>5</w:t>
      </w:r>
      <w:r w:rsidRPr="003B2FCF">
        <w:rPr>
          <w:rFonts w:eastAsia="Times New Roman"/>
        </w:rPr>
        <w:t xml:space="preserve">0 data </w:t>
      </w:r>
      <w:r w:rsidR="00B722C0">
        <w:rPr>
          <w:rFonts w:eastAsia="Times New Roman"/>
        </w:rPr>
        <w:t>output</w:t>
      </w:r>
      <w:bookmarkEnd w:id="49"/>
    </w:p>
    <w:p w:rsidR="00F01803" w:rsidRPr="003B2FCF"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r w:rsidRPr="003B2FCF">
        <w:rPr>
          <w:rFonts w:asciiTheme="minorHAnsi" w:eastAsia="Times New Roman" w:hAnsiTheme="minorHAnsi" w:cstheme="minorHAnsi"/>
          <w:b/>
          <w:bCs/>
        </w:rPr>
        <w:t xml:space="preserve">A summary graphics output from the </w:t>
      </w:r>
      <w:proofErr w:type="spellStart"/>
      <w:r w:rsidRPr="003B2FCF">
        <w:rPr>
          <w:rFonts w:asciiTheme="minorHAnsi" w:eastAsia="Times New Roman" w:hAnsiTheme="minorHAnsi" w:cstheme="minorHAnsi"/>
          <w:b/>
          <w:bCs/>
        </w:rPr>
        <w:t>NextSeq</w:t>
      </w:r>
      <w:proofErr w:type="spellEnd"/>
      <w:r w:rsidRPr="003B2FCF">
        <w:rPr>
          <w:rFonts w:asciiTheme="minorHAnsi" w:eastAsia="Times New Roman" w:hAnsiTheme="minorHAnsi" w:cstheme="minorHAnsi"/>
          <w:b/>
          <w:bCs/>
        </w:rPr>
        <w:t xml:space="preserve"> 5</w:t>
      </w:r>
      <w:r w:rsidR="00B722C0">
        <w:rPr>
          <w:rFonts w:asciiTheme="minorHAnsi" w:eastAsia="Times New Roman" w:hAnsiTheme="minorHAnsi" w:cstheme="minorHAnsi"/>
          <w:b/>
          <w:bCs/>
        </w:rPr>
        <w:t>5</w:t>
      </w:r>
      <w:r w:rsidRPr="003B2FCF">
        <w:rPr>
          <w:rFonts w:asciiTheme="minorHAnsi" w:eastAsia="Times New Roman" w:hAnsiTheme="minorHAnsi" w:cstheme="minorHAnsi"/>
          <w:b/>
          <w:bCs/>
        </w:rPr>
        <w:t xml:space="preserve">0 </w:t>
      </w:r>
      <w:proofErr w:type="spellStart"/>
      <w:r w:rsidRPr="003B2FCF">
        <w:rPr>
          <w:rFonts w:asciiTheme="minorHAnsi" w:eastAsia="Times New Roman" w:hAnsiTheme="minorHAnsi" w:cstheme="minorHAnsi"/>
          <w:b/>
          <w:bCs/>
        </w:rPr>
        <w:t>QiaSeq</w:t>
      </w:r>
      <w:proofErr w:type="spellEnd"/>
      <w:r w:rsidRPr="003B2FCF">
        <w:rPr>
          <w:rFonts w:asciiTheme="minorHAnsi" w:eastAsia="Times New Roman" w:hAnsiTheme="minorHAnsi" w:cstheme="minorHAnsi"/>
          <w:b/>
          <w:bCs/>
        </w:rPr>
        <w:t xml:space="preserve"> MGP EQA run</w:t>
      </w:r>
    </w:p>
    <w:p w:rsidR="00F01803" w:rsidRDefault="00F01803" w:rsidP="00F01803">
      <w:pPr>
        <w:rPr>
          <w:rFonts w:asciiTheme="minorHAnsi" w:eastAsia="Times New Roman" w:hAnsiTheme="minorHAnsi" w:cstheme="minorHAnsi"/>
          <w:b/>
          <w:bCs/>
        </w:rPr>
      </w:pPr>
    </w:p>
    <w:p w:rsidR="00F01803" w:rsidRPr="003B2FCF" w:rsidRDefault="00F01803" w:rsidP="00F01803">
      <w:pPr>
        <w:rPr>
          <w:rFonts w:asciiTheme="minorHAnsi" w:eastAsia="Times New Roman" w:hAnsiTheme="minorHAnsi" w:cstheme="minorHAnsi"/>
          <w:b/>
          <w:bCs/>
        </w:rPr>
      </w:pPr>
      <w:r>
        <w:rPr>
          <w:noProof/>
          <w:lang w:val="en-US" w:eastAsia="en-US"/>
        </w:rPr>
        <w:drawing>
          <wp:inline distT="0" distB="0" distL="0" distR="0">
            <wp:extent cx="6390005" cy="5922010"/>
            <wp:effectExtent l="0" t="0" r="0" b="2540"/>
            <wp:docPr id="12" name="Picture 1">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CD7DF0B-5059-4B90-BB39-B20FE3312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CD7DF0B-5059-4B90-BB39-B20FE3312999}"/>
                        </a:ext>
                      </a:extLst>
                    </pic:cNvPr>
                    <pic:cNvPicPr>
                      <a:picLocks noChangeAspect="1"/>
                    </pic:cNvPicPr>
                  </pic:nvPicPr>
                  <pic:blipFill>
                    <a:blip r:embed="rId93"/>
                    <a:stretch>
                      <a:fillRect/>
                    </a:stretch>
                  </pic:blipFill>
                  <pic:spPr>
                    <a:xfrm>
                      <a:off x="0" y="0"/>
                      <a:ext cx="6390005" cy="5922010"/>
                    </a:xfrm>
                    <a:prstGeom prst="rect">
                      <a:avLst/>
                    </a:prstGeom>
                  </pic:spPr>
                </pic:pic>
              </a:graphicData>
            </a:graphic>
          </wp:inline>
        </w:drawing>
      </w:r>
    </w:p>
    <w:p w:rsidR="00F01803" w:rsidRPr="003B2FCF" w:rsidRDefault="00F01803" w:rsidP="00F01803">
      <w:pPr>
        <w:rPr>
          <w:rFonts w:asciiTheme="minorHAnsi" w:eastAsia="Times New Roman" w:hAnsiTheme="minorHAnsi" w:cstheme="minorHAnsi"/>
        </w:rPr>
      </w:pPr>
    </w:p>
    <w:p w:rsidR="00B722C0" w:rsidRDefault="00F01803" w:rsidP="00F01803">
      <w:pPr>
        <w:rPr>
          <w:rFonts w:asciiTheme="minorHAnsi" w:eastAsia="Times New Roman" w:hAnsiTheme="minorHAnsi" w:cstheme="minorHAnsi"/>
        </w:rPr>
      </w:pPr>
      <w:r>
        <w:rPr>
          <w:rFonts w:asciiTheme="minorHAnsi" w:eastAsia="Times New Roman" w:hAnsiTheme="minorHAnsi" w:cstheme="minorHAnsi"/>
        </w:rPr>
        <w:t xml:space="preserve">These instrument and library performance metrics show good cluster density and Q score and fall within the performance parameters specified by </w:t>
      </w:r>
      <w:proofErr w:type="spellStart"/>
      <w:r>
        <w:rPr>
          <w:rFonts w:asciiTheme="minorHAnsi" w:eastAsia="Times New Roman" w:hAnsiTheme="minorHAnsi" w:cstheme="minorHAnsi"/>
        </w:rPr>
        <w:t>Illumina</w:t>
      </w:r>
      <w:proofErr w:type="spellEnd"/>
      <w:r>
        <w:rPr>
          <w:rFonts w:asciiTheme="minorHAnsi" w:eastAsia="Times New Roman" w:hAnsiTheme="minorHAnsi" w:cstheme="minorHAnsi"/>
        </w:rPr>
        <w:t xml:space="preserve"> for instrument performance</w:t>
      </w:r>
      <w:r w:rsidR="00B722C0">
        <w:rPr>
          <w:rFonts w:asciiTheme="minorHAnsi" w:eastAsia="Times New Roman" w:hAnsiTheme="minorHAnsi" w:cstheme="minorHAnsi"/>
        </w:rPr>
        <w:t xml:space="preserve"> (see </w:t>
      </w:r>
      <w:proofErr w:type="spellStart"/>
      <w:r w:rsidR="00B722C0">
        <w:rPr>
          <w:rFonts w:asciiTheme="minorHAnsi" w:eastAsia="Times New Roman" w:hAnsiTheme="minorHAnsi" w:cstheme="minorHAnsi"/>
        </w:rPr>
        <w:t>NextSeq</w:t>
      </w:r>
      <w:proofErr w:type="spellEnd"/>
      <w:r w:rsidR="00B722C0">
        <w:rPr>
          <w:rFonts w:asciiTheme="minorHAnsi" w:eastAsia="Times New Roman" w:hAnsiTheme="minorHAnsi" w:cstheme="minorHAnsi"/>
        </w:rPr>
        <w:t xml:space="preserve"> 550 Validation report).</w:t>
      </w:r>
    </w:p>
    <w:p w:rsidR="00B722C0" w:rsidRDefault="00B722C0">
      <w:pPr>
        <w:rPr>
          <w:rFonts w:asciiTheme="minorHAnsi" w:eastAsia="Times New Roman" w:hAnsiTheme="minorHAnsi" w:cstheme="minorHAnsi"/>
        </w:rPr>
      </w:pPr>
      <w:r>
        <w:rPr>
          <w:rFonts w:asciiTheme="minorHAnsi" w:eastAsia="Times New Roman" w:hAnsiTheme="minorHAnsi" w:cstheme="minorHAnsi"/>
        </w:rPr>
        <w:br w:type="page"/>
      </w:r>
    </w:p>
    <w:p w:rsidR="00F01803" w:rsidRPr="00B722C0" w:rsidRDefault="00B722C0" w:rsidP="00B722C0">
      <w:pPr>
        <w:rPr>
          <w:rFonts w:eastAsia="Times New Roman"/>
          <w:b/>
          <w:bCs/>
        </w:rPr>
      </w:pPr>
      <w:r>
        <w:rPr>
          <w:rFonts w:eastAsia="Times New Roman"/>
          <w:b/>
          <w:bCs/>
        </w:rPr>
        <w:t>S</w:t>
      </w:r>
      <w:r w:rsidR="00F01803" w:rsidRPr="00B722C0">
        <w:rPr>
          <w:rFonts w:eastAsia="Times New Roman"/>
          <w:b/>
          <w:bCs/>
        </w:rPr>
        <w:t xml:space="preserve">ample Indexing/De-multiplexing performance of the </w:t>
      </w:r>
      <w:proofErr w:type="spellStart"/>
      <w:r w:rsidR="00F01803" w:rsidRPr="00B722C0">
        <w:rPr>
          <w:rFonts w:eastAsia="Times New Roman"/>
          <w:b/>
          <w:bCs/>
        </w:rPr>
        <w:t>NextSeq</w:t>
      </w:r>
      <w:proofErr w:type="spellEnd"/>
      <w:r w:rsidR="00F01803" w:rsidRPr="00B722C0">
        <w:rPr>
          <w:rFonts w:eastAsia="Times New Roman"/>
          <w:b/>
          <w:bCs/>
        </w:rPr>
        <w:t xml:space="preserve"> 500 </w:t>
      </w:r>
      <w:proofErr w:type="spellStart"/>
      <w:r w:rsidR="00F01803" w:rsidRPr="00B722C0">
        <w:rPr>
          <w:rFonts w:eastAsia="Times New Roman"/>
          <w:b/>
          <w:bCs/>
        </w:rPr>
        <w:t>QiaSeq</w:t>
      </w:r>
      <w:proofErr w:type="spellEnd"/>
      <w:r w:rsidR="00F01803" w:rsidRPr="00B722C0">
        <w:rPr>
          <w:rFonts w:eastAsia="Times New Roman"/>
          <w:b/>
          <w:bCs/>
        </w:rPr>
        <w:t xml:space="preserve"> MGP EQA run</w:t>
      </w:r>
    </w:p>
    <w:p w:rsidR="00F01803" w:rsidRDefault="00F01803" w:rsidP="00F01803">
      <w:pPr>
        <w:rPr>
          <w:rFonts w:asciiTheme="minorHAnsi" w:eastAsia="Times New Roman" w:hAnsiTheme="minorHAnsi" w:cstheme="minorHAnsi"/>
        </w:rPr>
      </w:pPr>
    </w:p>
    <w:tbl>
      <w:tblPr>
        <w:tblStyle w:val="GridTable4Accent1"/>
        <w:tblW w:w="5000" w:type="pct"/>
        <w:tblLook w:val="04A0"/>
      </w:tblPr>
      <w:tblGrid>
        <w:gridCol w:w="1705"/>
        <w:gridCol w:w="1755"/>
        <w:gridCol w:w="1705"/>
        <w:gridCol w:w="1705"/>
        <w:gridCol w:w="1705"/>
        <w:gridCol w:w="1704"/>
      </w:tblGrid>
      <w:tr w:rsidR="00F01803" w:rsidRPr="003B2FCF">
        <w:trPr>
          <w:cnfStyle w:val="100000000000"/>
          <w:trHeight w:val="603"/>
        </w:trPr>
        <w:tc>
          <w:tcPr>
            <w:cnfStyle w:val="001000000000"/>
            <w:tcW w:w="829" w:type="pct"/>
          </w:tcPr>
          <w:p w:rsidR="00F01803" w:rsidRPr="003B2FCF" w:rsidRDefault="00F01803" w:rsidP="001D62CA">
            <w:pPr>
              <w:jc w:val="center"/>
              <w:rPr>
                <w:rFonts w:eastAsia="Times New Roman" w:cs="Calibri"/>
                <w:sz w:val="22"/>
                <w:szCs w:val="22"/>
              </w:rPr>
            </w:pPr>
            <w:r w:rsidRPr="003B2FCF">
              <w:rPr>
                <w:rFonts w:eastAsia="Times New Roman" w:cs="Calibri"/>
                <w:sz w:val="22"/>
                <w:szCs w:val="22"/>
              </w:rPr>
              <w:t>Total Reads</w:t>
            </w:r>
          </w:p>
        </w:tc>
        <w:tc>
          <w:tcPr>
            <w:tcW w:w="853" w:type="pct"/>
          </w:tcPr>
          <w:p w:rsidR="00F01803" w:rsidRPr="003B2FCF" w:rsidRDefault="00F01803" w:rsidP="001D62CA">
            <w:pPr>
              <w:jc w:val="center"/>
              <w:cnfStyle w:val="100000000000"/>
              <w:rPr>
                <w:rFonts w:eastAsia="Times New Roman" w:cs="Calibri"/>
                <w:sz w:val="22"/>
                <w:szCs w:val="22"/>
              </w:rPr>
            </w:pPr>
            <w:r w:rsidRPr="003B2FCF">
              <w:rPr>
                <w:rFonts w:eastAsia="Times New Roman" w:cs="Calibri"/>
                <w:sz w:val="22"/>
                <w:szCs w:val="22"/>
              </w:rPr>
              <w:t>PF Reads</w:t>
            </w:r>
          </w:p>
        </w:tc>
        <w:tc>
          <w:tcPr>
            <w:tcW w:w="829" w:type="pct"/>
          </w:tcPr>
          <w:p w:rsidR="00F01803" w:rsidRPr="003B2FCF" w:rsidRDefault="00F01803" w:rsidP="001D62CA">
            <w:pPr>
              <w:jc w:val="center"/>
              <w:cnfStyle w:val="100000000000"/>
              <w:rPr>
                <w:rFonts w:eastAsia="Times New Roman" w:cs="Calibri"/>
                <w:sz w:val="22"/>
                <w:szCs w:val="22"/>
              </w:rPr>
            </w:pPr>
            <w:r w:rsidRPr="003B2FCF">
              <w:rPr>
                <w:rFonts w:eastAsia="Times New Roman" w:cs="Calibri"/>
                <w:sz w:val="22"/>
                <w:szCs w:val="22"/>
              </w:rPr>
              <w:t>% Reads Identified (PF)</w:t>
            </w:r>
          </w:p>
        </w:tc>
        <w:tc>
          <w:tcPr>
            <w:tcW w:w="829" w:type="pct"/>
          </w:tcPr>
          <w:p w:rsidR="00F01803" w:rsidRPr="003B2FCF" w:rsidRDefault="00F01803" w:rsidP="001D62CA">
            <w:pPr>
              <w:jc w:val="center"/>
              <w:cnfStyle w:val="100000000000"/>
              <w:rPr>
                <w:rFonts w:eastAsia="Times New Roman" w:cs="Calibri"/>
                <w:sz w:val="22"/>
                <w:szCs w:val="22"/>
              </w:rPr>
            </w:pPr>
            <w:r w:rsidRPr="003B2FCF">
              <w:rPr>
                <w:rFonts w:eastAsia="Times New Roman" w:cs="Calibri"/>
                <w:sz w:val="22"/>
                <w:szCs w:val="22"/>
              </w:rPr>
              <w:t>CV</w:t>
            </w:r>
          </w:p>
        </w:tc>
        <w:tc>
          <w:tcPr>
            <w:tcW w:w="829" w:type="pct"/>
          </w:tcPr>
          <w:p w:rsidR="00F01803" w:rsidRPr="003B2FCF" w:rsidRDefault="00F01803" w:rsidP="001D62CA">
            <w:pPr>
              <w:jc w:val="center"/>
              <w:cnfStyle w:val="100000000000"/>
              <w:rPr>
                <w:rFonts w:eastAsia="Times New Roman" w:cs="Calibri"/>
                <w:sz w:val="22"/>
                <w:szCs w:val="22"/>
              </w:rPr>
            </w:pPr>
            <w:r w:rsidRPr="003B2FCF">
              <w:rPr>
                <w:rFonts w:eastAsia="Times New Roman" w:cs="Calibri"/>
                <w:sz w:val="22"/>
                <w:szCs w:val="22"/>
              </w:rPr>
              <w:t>Min</w:t>
            </w:r>
          </w:p>
        </w:tc>
        <w:tc>
          <w:tcPr>
            <w:tcW w:w="829" w:type="pct"/>
          </w:tcPr>
          <w:p w:rsidR="00F01803" w:rsidRPr="003B2FCF" w:rsidRDefault="00F01803" w:rsidP="001D62CA">
            <w:pPr>
              <w:jc w:val="center"/>
              <w:cnfStyle w:val="100000000000"/>
              <w:rPr>
                <w:rFonts w:eastAsia="Times New Roman" w:cs="Calibri"/>
                <w:sz w:val="22"/>
                <w:szCs w:val="22"/>
              </w:rPr>
            </w:pPr>
            <w:r w:rsidRPr="003B2FCF">
              <w:rPr>
                <w:rFonts w:eastAsia="Times New Roman" w:cs="Calibri"/>
                <w:sz w:val="22"/>
                <w:szCs w:val="22"/>
              </w:rPr>
              <w:t>Max</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sz w:val="22"/>
                <w:szCs w:val="22"/>
              </w:rPr>
            </w:pPr>
            <w:r w:rsidRPr="003B2FCF">
              <w:rPr>
                <w:rFonts w:eastAsia="Times New Roman" w:cs="Calibri"/>
                <w:sz w:val="22"/>
                <w:szCs w:val="22"/>
              </w:rPr>
              <w:t>214346071</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187583118</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87.0993</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0.1603</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2.7593</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5.0084</w:t>
            </w:r>
          </w:p>
        </w:tc>
      </w:tr>
      <w:tr w:rsidR="00F01803" w:rsidRPr="003B2FCF">
        <w:trPr>
          <w:trHeight w:val="113"/>
        </w:trPr>
        <w:tc>
          <w:tcPr>
            <w:cnfStyle w:val="001000000000"/>
            <w:tcW w:w="829" w:type="pct"/>
            <w:noWrap/>
          </w:tcPr>
          <w:p w:rsidR="00F01803" w:rsidRPr="003B2FCF" w:rsidRDefault="00F01803" w:rsidP="001D62CA">
            <w:pPr>
              <w:jc w:val="center"/>
              <w:rPr>
                <w:rFonts w:eastAsia="Times New Roman" w:cs="Calibri"/>
                <w:sz w:val="22"/>
                <w:szCs w:val="22"/>
              </w:rPr>
            </w:pPr>
          </w:p>
        </w:tc>
        <w:tc>
          <w:tcPr>
            <w:tcW w:w="853" w:type="pct"/>
            <w:noWrap/>
          </w:tcPr>
          <w:p w:rsidR="00F01803" w:rsidRPr="003B2FCF" w:rsidRDefault="00F01803" w:rsidP="001D62CA">
            <w:pPr>
              <w:jc w:val="center"/>
              <w:cnfStyle w:val="000000000000"/>
              <w:rPr>
                <w:rFonts w:ascii="Times New Roman" w:eastAsia="Times New Roman" w:hAnsi="Times New Roman"/>
                <w:sz w:val="20"/>
                <w:szCs w:val="20"/>
              </w:rPr>
            </w:pPr>
          </w:p>
        </w:tc>
        <w:tc>
          <w:tcPr>
            <w:tcW w:w="829" w:type="pct"/>
            <w:noWrap/>
          </w:tcPr>
          <w:p w:rsidR="00F01803" w:rsidRPr="003B2FCF" w:rsidRDefault="00F01803" w:rsidP="001D62CA">
            <w:pPr>
              <w:jc w:val="center"/>
              <w:cnfStyle w:val="000000000000"/>
              <w:rPr>
                <w:rFonts w:ascii="Times New Roman" w:eastAsia="Times New Roman" w:hAnsi="Times New Roman"/>
                <w:sz w:val="20"/>
                <w:szCs w:val="20"/>
              </w:rPr>
            </w:pPr>
          </w:p>
        </w:tc>
        <w:tc>
          <w:tcPr>
            <w:tcW w:w="829" w:type="pct"/>
            <w:noWrap/>
          </w:tcPr>
          <w:p w:rsidR="00F01803" w:rsidRPr="003B2FCF" w:rsidRDefault="00F01803" w:rsidP="001D62CA">
            <w:pPr>
              <w:jc w:val="center"/>
              <w:cnfStyle w:val="000000000000"/>
              <w:rPr>
                <w:rFonts w:ascii="Times New Roman" w:eastAsia="Times New Roman" w:hAnsi="Times New Roman"/>
                <w:sz w:val="20"/>
                <w:szCs w:val="20"/>
              </w:rPr>
            </w:pPr>
          </w:p>
        </w:tc>
        <w:tc>
          <w:tcPr>
            <w:tcW w:w="829" w:type="pct"/>
            <w:noWrap/>
          </w:tcPr>
          <w:p w:rsidR="00F01803" w:rsidRPr="003B2FCF" w:rsidRDefault="00F01803" w:rsidP="001D62CA">
            <w:pPr>
              <w:jc w:val="center"/>
              <w:cnfStyle w:val="000000000000"/>
              <w:rPr>
                <w:rFonts w:ascii="Times New Roman" w:eastAsia="Times New Roman" w:hAnsi="Times New Roman"/>
                <w:sz w:val="20"/>
                <w:szCs w:val="20"/>
              </w:rPr>
            </w:pPr>
          </w:p>
        </w:tc>
        <w:tc>
          <w:tcPr>
            <w:tcW w:w="829" w:type="pct"/>
            <w:noWrap/>
          </w:tcPr>
          <w:p w:rsidR="00F01803" w:rsidRPr="003B2FCF" w:rsidRDefault="00F01803" w:rsidP="001D62CA">
            <w:pPr>
              <w:jc w:val="center"/>
              <w:cnfStyle w:val="000000000000"/>
              <w:rPr>
                <w:rFonts w:ascii="Times New Roman" w:eastAsia="Times New Roman" w:hAnsi="Times New Roman"/>
                <w:sz w:val="20"/>
                <w:szCs w:val="20"/>
              </w:rPr>
            </w:pPr>
          </w:p>
        </w:tc>
      </w:tr>
      <w:tr w:rsidR="00F01803" w:rsidRPr="003B2FCF">
        <w:trPr>
          <w:cnfStyle w:val="000000100000"/>
          <w:trHeight w:val="524"/>
        </w:trPr>
        <w:tc>
          <w:tcPr>
            <w:cnfStyle w:val="001000000000"/>
            <w:tcW w:w="829" w:type="pct"/>
          </w:tcPr>
          <w:p w:rsidR="00F01803" w:rsidRPr="003B2FCF" w:rsidRDefault="00F01803" w:rsidP="001D62CA">
            <w:pPr>
              <w:jc w:val="center"/>
              <w:rPr>
                <w:rFonts w:eastAsia="Times New Roman" w:cs="Calibri"/>
                <w:sz w:val="22"/>
                <w:szCs w:val="22"/>
              </w:rPr>
            </w:pPr>
            <w:r w:rsidRPr="003B2FCF">
              <w:rPr>
                <w:rFonts w:eastAsia="Times New Roman" w:cs="Calibri"/>
                <w:sz w:val="22"/>
                <w:szCs w:val="22"/>
              </w:rPr>
              <w:t>Index Number</w:t>
            </w:r>
          </w:p>
        </w:tc>
        <w:tc>
          <w:tcPr>
            <w:tcW w:w="853" w:type="pct"/>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Sample ID</w:t>
            </w:r>
          </w:p>
        </w:tc>
        <w:tc>
          <w:tcPr>
            <w:tcW w:w="829" w:type="pct"/>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Project</w:t>
            </w:r>
          </w:p>
        </w:tc>
        <w:tc>
          <w:tcPr>
            <w:tcW w:w="829" w:type="pct"/>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Index 1 (I7)</w:t>
            </w:r>
          </w:p>
        </w:tc>
        <w:tc>
          <w:tcPr>
            <w:tcW w:w="829" w:type="pct"/>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Index 2 (I5)</w:t>
            </w:r>
          </w:p>
        </w:tc>
        <w:tc>
          <w:tcPr>
            <w:tcW w:w="829" w:type="pct"/>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  Reads Identified (PF)</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1337979</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TAAGGCGA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ATAGAGAG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2.7593</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1339961</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CGTACTAG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ATAGAGAG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3.7591</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3</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AML_GP103</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AGGCAGAA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ATAGAGAG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4.0965</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4</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1339509</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TAAGGCGA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AGAGGATA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3.4028</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5</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1337706</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CGTACTAG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AGAGGATA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3.1377</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6</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AML_GP100</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AGGCAGAA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AGAGGATA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4.462</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7</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1339557</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TAAGGCGA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CTCCTTAC</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2.8635</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8</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1337758</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CGTACTAG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CTCCTTAC</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3.5537</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9</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AML_GP104</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AGGCAGAA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CTCCTTAC</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3.675</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10</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1339612</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TAAGGCGA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TATGCAGT</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3.0818</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11</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1337770</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CGTACTAG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TATGCAGT</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3.493</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12</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AML_GP105</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AGGCAGAA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TATGCAGT</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3.9968</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13</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1339779</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TCCTGAGC</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TACTCCTT</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3.171</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14</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1337901</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GGACTCCT</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TACTCCTT</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3.053</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15</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AML_GP106</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TAGGCATG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TACTCCTT</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3.6932</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16</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1339843</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TCCTGAGC</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AGGCTTAG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4.4248</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17</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1337903</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GGACTCCT</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AGGCTTAG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3.3797</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18</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AML_GP107</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TAGGCATG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AGGCTTAG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4.7109</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19</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1339879</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TCCTGAGC</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ATTAGACG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3.5727</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20</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1337940</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GGACTCCT</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ATTAGACG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3.0999</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21</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EQA_192001</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TAGGCATG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ATTAGACG</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3.5885</w:t>
            </w:r>
          </w:p>
        </w:tc>
      </w:tr>
      <w:tr w:rsidR="00F01803" w:rsidRPr="003B2FCF">
        <w:trPr>
          <w:cnfStyle w:val="000000100000"/>
          <w:trHeight w:val="36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22</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1339957</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TCCTGAGC</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CGGAGAGA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3.2863</w:t>
            </w:r>
          </w:p>
        </w:tc>
      </w:tr>
      <w:tr w:rsidR="00F01803" w:rsidRPr="003B2FCF">
        <w:trPr>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23</w:t>
            </w:r>
          </w:p>
        </w:tc>
        <w:tc>
          <w:tcPr>
            <w:tcW w:w="853"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AML_GP102</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GGACTCCT</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CGGAGAGA</w:t>
            </w:r>
          </w:p>
        </w:tc>
        <w:tc>
          <w:tcPr>
            <w:tcW w:w="829" w:type="pct"/>
            <w:noWrap/>
          </w:tcPr>
          <w:p w:rsidR="00F01803" w:rsidRPr="003B2FCF" w:rsidRDefault="00F01803" w:rsidP="001D62CA">
            <w:pPr>
              <w:jc w:val="center"/>
              <w:cnfStyle w:val="000000000000"/>
              <w:rPr>
                <w:rFonts w:eastAsia="Times New Roman" w:cs="Calibri"/>
                <w:color w:val="000000"/>
                <w:sz w:val="22"/>
                <w:szCs w:val="22"/>
              </w:rPr>
            </w:pPr>
            <w:r w:rsidRPr="003B2FCF">
              <w:rPr>
                <w:rFonts w:eastAsia="Times New Roman" w:cs="Calibri"/>
                <w:color w:val="000000"/>
                <w:sz w:val="22"/>
                <w:szCs w:val="22"/>
              </w:rPr>
              <w:t>3.8296</w:t>
            </w:r>
          </w:p>
        </w:tc>
      </w:tr>
      <w:tr w:rsidR="00F01803" w:rsidRPr="003B2FCF">
        <w:trPr>
          <w:cnfStyle w:val="000000100000"/>
          <w:trHeight w:val="300"/>
        </w:trPr>
        <w:tc>
          <w:tcPr>
            <w:cnfStyle w:val="001000000000"/>
            <w:tcW w:w="829" w:type="pct"/>
            <w:noWrap/>
          </w:tcPr>
          <w:p w:rsidR="00F01803" w:rsidRPr="003B2FCF" w:rsidRDefault="00F01803" w:rsidP="001D62CA">
            <w:pPr>
              <w:jc w:val="center"/>
              <w:rPr>
                <w:rFonts w:eastAsia="Times New Roman" w:cs="Calibri"/>
                <w:color w:val="000000"/>
                <w:sz w:val="22"/>
                <w:szCs w:val="22"/>
              </w:rPr>
            </w:pPr>
            <w:r w:rsidRPr="003B2FCF">
              <w:rPr>
                <w:rFonts w:eastAsia="Times New Roman" w:cs="Calibri"/>
                <w:color w:val="000000"/>
                <w:sz w:val="22"/>
                <w:szCs w:val="22"/>
              </w:rPr>
              <w:t>24</w:t>
            </w:r>
          </w:p>
        </w:tc>
        <w:tc>
          <w:tcPr>
            <w:tcW w:w="853"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EQA_192002</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NA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TAGGCATG</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CGGAGAGA</w:t>
            </w:r>
          </w:p>
        </w:tc>
        <w:tc>
          <w:tcPr>
            <w:tcW w:w="829" w:type="pct"/>
            <w:noWrap/>
          </w:tcPr>
          <w:p w:rsidR="00F01803" w:rsidRPr="003B2FCF" w:rsidRDefault="00F01803" w:rsidP="001D62CA">
            <w:pPr>
              <w:jc w:val="center"/>
              <w:cnfStyle w:val="000000100000"/>
              <w:rPr>
                <w:rFonts w:eastAsia="Times New Roman" w:cs="Calibri"/>
                <w:color w:val="000000"/>
                <w:sz w:val="22"/>
                <w:szCs w:val="22"/>
              </w:rPr>
            </w:pPr>
            <w:r w:rsidRPr="003B2FCF">
              <w:rPr>
                <w:rFonts w:eastAsia="Times New Roman" w:cs="Calibri"/>
                <w:color w:val="000000"/>
                <w:sz w:val="22"/>
                <w:szCs w:val="22"/>
              </w:rPr>
              <w:t>5.0084</w:t>
            </w:r>
          </w:p>
        </w:tc>
      </w:tr>
    </w:tbl>
    <w:p w:rsidR="00F01803" w:rsidRDefault="00F01803" w:rsidP="00F01803">
      <w:pPr>
        <w:rPr>
          <w:rFonts w:asciiTheme="minorHAnsi" w:eastAsia="Times New Roman" w:hAnsiTheme="minorHAnsi" w:cstheme="minorHAnsi"/>
        </w:rPr>
      </w:pPr>
    </w:p>
    <w:p w:rsidR="00F01803" w:rsidRDefault="00F01803" w:rsidP="00F01803">
      <w:pPr>
        <w:jc w:val="center"/>
        <w:rPr>
          <w:rFonts w:asciiTheme="minorHAnsi" w:eastAsia="Times New Roman" w:hAnsiTheme="minorHAnsi" w:cstheme="minorHAnsi"/>
        </w:rPr>
      </w:pPr>
      <w:r>
        <w:rPr>
          <w:noProof/>
          <w:lang w:val="en-US" w:eastAsia="en-US"/>
        </w:rPr>
        <w:drawing>
          <wp:inline distT="0" distB="0" distL="0" distR="0">
            <wp:extent cx="2505075" cy="2039372"/>
            <wp:effectExtent l="0" t="0" r="0" b="0"/>
            <wp:docPr id="13" name="Picture 2">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EC37F72-1064-45ED-97DB-33A5F5AB6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EC37F72-1064-45ED-97DB-33A5F5AB6396}"/>
                        </a:ext>
                      </a:extLst>
                    </pic:cNvPr>
                    <pic:cNvPicPr>
                      <a:picLocks noChangeAspect="1"/>
                    </pic:cNvPicPr>
                  </pic:nvPicPr>
                  <pic:blipFill>
                    <a:blip r:embed="rId94"/>
                    <a:stretch>
                      <a:fillRect/>
                    </a:stretch>
                  </pic:blipFill>
                  <pic:spPr>
                    <a:xfrm>
                      <a:off x="0" y="0"/>
                      <a:ext cx="2517028" cy="2049103"/>
                    </a:xfrm>
                    <a:prstGeom prst="rect">
                      <a:avLst/>
                    </a:prstGeom>
                  </pic:spPr>
                </pic:pic>
              </a:graphicData>
            </a:graphic>
          </wp:inline>
        </w:drawing>
      </w:r>
    </w:p>
    <w:p w:rsidR="00F01803" w:rsidRDefault="00F01803" w:rsidP="00F01803">
      <w:pPr>
        <w:rPr>
          <w:rFonts w:asciiTheme="minorHAnsi" w:eastAsia="Times New Roman" w:hAnsiTheme="minorHAnsi" w:cstheme="minorHAnsi"/>
        </w:rPr>
      </w:pPr>
    </w:p>
    <w:p w:rsidR="00F01803" w:rsidRPr="003B2FCF" w:rsidRDefault="00690514" w:rsidP="00F01803">
      <w:pPr>
        <w:rPr>
          <w:rFonts w:asciiTheme="minorHAnsi" w:eastAsia="Times New Roman" w:hAnsiTheme="minorHAnsi" w:cstheme="minorHAnsi"/>
        </w:rPr>
      </w:pPr>
      <w:r>
        <w:rPr>
          <w:rFonts w:asciiTheme="minorHAnsi" w:eastAsia="Times New Roman" w:hAnsiTheme="minorHAnsi" w:cstheme="minorHAnsi"/>
        </w:rPr>
        <w:t>Conclusion: t</w:t>
      </w:r>
      <w:r w:rsidR="00F01803">
        <w:rPr>
          <w:rFonts w:asciiTheme="minorHAnsi" w:eastAsia="Times New Roman" w:hAnsiTheme="minorHAnsi" w:cstheme="minorHAnsi"/>
        </w:rPr>
        <w:t xml:space="preserve">his demonstrates </w:t>
      </w:r>
      <w:r w:rsidR="00B722C0">
        <w:rPr>
          <w:rFonts w:asciiTheme="minorHAnsi" w:eastAsia="Times New Roman" w:hAnsiTheme="minorHAnsi" w:cstheme="minorHAnsi"/>
        </w:rPr>
        <w:t xml:space="preserve">that the </w:t>
      </w:r>
      <w:proofErr w:type="spellStart"/>
      <w:r w:rsidR="00B722C0">
        <w:rPr>
          <w:rFonts w:asciiTheme="minorHAnsi" w:eastAsia="Times New Roman" w:hAnsiTheme="minorHAnsi" w:cstheme="minorHAnsi"/>
        </w:rPr>
        <w:t>NextSeq</w:t>
      </w:r>
      <w:proofErr w:type="spellEnd"/>
      <w:r w:rsidR="00B722C0">
        <w:rPr>
          <w:rFonts w:asciiTheme="minorHAnsi" w:eastAsia="Times New Roman" w:hAnsiTheme="minorHAnsi" w:cstheme="minorHAnsi"/>
        </w:rPr>
        <w:t xml:space="preserve"> 550 is able to sequence samples and correctly identify/index them.</w:t>
      </w:r>
    </w:p>
    <w:p w:rsidR="00F01803" w:rsidRDefault="00F01803" w:rsidP="00F01803">
      <w:pPr>
        <w:rPr>
          <w:rFonts w:ascii="Arial" w:eastAsia="Times New Roman" w:hAnsi="Arial" w:cs="Arial"/>
          <w:b/>
          <w:bCs/>
        </w:rPr>
      </w:pPr>
      <w:r>
        <w:rPr>
          <w:rFonts w:ascii="Arial" w:eastAsia="Times New Roman" w:hAnsi="Arial" w:cs="Arial"/>
          <w:b/>
          <w:bCs/>
        </w:rPr>
        <w:br w:type="page"/>
      </w:r>
    </w:p>
    <w:p w:rsidR="00F01803" w:rsidRDefault="00F01803" w:rsidP="00F01803">
      <w:pPr>
        <w:pStyle w:val="Heading2"/>
        <w:rPr>
          <w:rFonts w:eastAsia="Times New Roman"/>
          <w:lang w:val="en-US"/>
        </w:rPr>
      </w:pPr>
      <w:bookmarkStart w:id="50" w:name="_Toc44066498"/>
      <w:r>
        <w:rPr>
          <w:rFonts w:eastAsia="Times New Roman"/>
          <w:lang w:val="en-US"/>
        </w:rPr>
        <w:t>Bioinformatics</w:t>
      </w:r>
      <w:ins w:id="51" w:author="alexander smith" w:date="2020-07-02T11:36:00Z">
        <w:r w:rsidR="000E5379">
          <w:rPr>
            <w:rFonts w:eastAsia="Times New Roman"/>
            <w:lang w:val="en-US"/>
          </w:rPr>
          <w:t xml:space="preserve"> report</w:t>
        </w:r>
      </w:ins>
      <w:ins w:id="52" w:author="Smith, Alexander" w:date="2020-06-29T14:44:00Z">
        <w:r w:rsidR="00D15BF6">
          <w:rPr>
            <w:rFonts w:eastAsia="Times New Roman"/>
            <w:lang w:val="en-US"/>
          </w:rPr>
          <w:t>:</w:t>
        </w:r>
      </w:ins>
      <w:r>
        <w:rPr>
          <w:rFonts w:eastAsia="Times New Roman"/>
          <w:lang w:val="en-US"/>
        </w:rPr>
        <w:t xml:space="preserve"> </w:t>
      </w:r>
      <w:del w:id="53" w:author="Smith, Alexander" w:date="2020-06-29T14:43:00Z">
        <w:r w:rsidDel="00D15BF6">
          <w:rPr>
            <w:rFonts w:eastAsia="Times New Roman"/>
            <w:lang w:val="en-US"/>
          </w:rPr>
          <w:delText xml:space="preserve">sequencing </w:delText>
        </w:r>
        <w:r w:rsidR="001D62CA" w:rsidDel="00D15BF6">
          <w:rPr>
            <w:rFonts w:eastAsia="Times New Roman"/>
            <w:lang w:val="en-US"/>
          </w:rPr>
          <w:delText>depth and coverage</w:delText>
        </w:r>
      </w:del>
      <w:ins w:id="54" w:author="Smith, Alexander" w:date="2020-06-29T14:58:00Z">
        <w:r w:rsidR="00CE5DB8">
          <w:rPr>
            <w:rFonts w:eastAsia="Times New Roman"/>
            <w:lang w:val="en-US"/>
          </w:rPr>
          <w:t xml:space="preserve">Sample </w:t>
        </w:r>
      </w:ins>
      <w:ins w:id="55" w:author="Smith, Alexander" w:date="2020-06-29T14:57:00Z">
        <w:r w:rsidR="00CE5DB8">
          <w:rPr>
            <w:rFonts w:eastAsia="Times New Roman"/>
            <w:lang w:val="en-US"/>
          </w:rPr>
          <w:t>QC</w:t>
        </w:r>
      </w:ins>
      <w:ins w:id="56" w:author="Smith, Alexander" w:date="2020-06-29T14:44:00Z">
        <w:r w:rsidR="00D15BF6">
          <w:rPr>
            <w:rFonts w:eastAsia="Times New Roman"/>
            <w:lang w:val="en-US"/>
          </w:rPr>
          <w:t xml:space="preserve"> sum</w:t>
        </w:r>
      </w:ins>
      <w:ins w:id="57" w:author="Smith, Alexander" w:date="2020-06-29T14:47:00Z">
        <w:r w:rsidR="00D15BF6">
          <w:rPr>
            <w:rFonts w:eastAsia="Times New Roman"/>
            <w:lang w:val="en-US"/>
          </w:rPr>
          <w:t>ma</w:t>
        </w:r>
      </w:ins>
      <w:ins w:id="58" w:author="Smith, Alexander" w:date="2020-06-29T14:44:00Z">
        <w:r w:rsidR="00D15BF6">
          <w:rPr>
            <w:rFonts w:eastAsia="Times New Roman"/>
            <w:lang w:val="en-US"/>
          </w:rPr>
          <w:t>ry</w:t>
        </w:r>
      </w:ins>
      <w:del w:id="59" w:author="Smith, Alexander" w:date="2020-06-29T14:44:00Z">
        <w:r w:rsidDel="00D15BF6">
          <w:rPr>
            <w:rFonts w:eastAsia="Times New Roman"/>
            <w:lang w:val="en-US"/>
          </w:rPr>
          <w:delText xml:space="preserve"> </w:delText>
        </w:r>
      </w:del>
      <w:del w:id="60" w:author="Smith, Alexander" w:date="2020-06-29T14:43:00Z">
        <w:r w:rsidDel="00D15BF6">
          <w:rPr>
            <w:rFonts w:eastAsia="Times New Roman"/>
            <w:lang w:val="en-US"/>
          </w:rPr>
          <w:delText>analysis</w:delText>
        </w:r>
      </w:del>
      <w:bookmarkEnd w:id="50"/>
    </w:p>
    <w:p w:rsidR="00F01803" w:rsidRDefault="00F01803" w:rsidP="00F01803">
      <w:pPr>
        <w:rPr>
          <w:rFonts w:eastAsia="Times New Roman"/>
          <w:lang w:val="en-US"/>
        </w:rPr>
      </w:pPr>
    </w:p>
    <w:p w:rsidR="00B722C0" w:rsidRPr="005440A7" w:rsidDel="00D15BF6" w:rsidRDefault="00F01803" w:rsidP="00B722C0">
      <w:pPr>
        <w:rPr>
          <w:del w:id="61" w:author="Smith, Alexander" w:date="2020-06-29T14:45:00Z"/>
          <w:rFonts w:asciiTheme="minorHAnsi" w:eastAsia="Times New Roman" w:hAnsiTheme="minorHAnsi" w:cstheme="minorHAnsi"/>
          <w:sz w:val="22"/>
          <w:szCs w:val="22"/>
          <w:lang w:val="en-US"/>
        </w:rPr>
      </w:pPr>
      <w:del w:id="62" w:author="Smith, Alexander" w:date="2020-06-29T14:45:00Z">
        <w:r w:rsidRPr="005440A7" w:rsidDel="00D15BF6">
          <w:rPr>
            <w:rFonts w:eastAsia="Times New Roman"/>
            <w:sz w:val="22"/>
            <w:szCs w:val="22"/>
            <w:lang w:val="en-US"/>
          </w:rPr>
          <w:delText>Relative primer amplification across independent experiments</w:delText>
        </w:r>
        <w:r w:rsidR="00B722C0" w:rsidRPr="005440A7" w:rsidDel="00D15BF6">
          <w:rPr>
            <w:rFonts w:eastAsia="Times New Roman"/>
            <w:sz w:val="22"/>
            <w:szCs w:val="22"/>
            <w:lang w:val="en-US"/>
          </w:rPr>
          <w:delText>:</w:delText>
        </w:r>
        <w:r w:rsidR="00B722C0" w:rsidRPr="005440A7" w:rsidDel="00D15BF6">
          <w:rPr>
            <w:rFonts w:asciiTheme="minorHAnsi" w:eastAsia="Times New Roman" w:hAnsiTheme="minorHAnsi" w:cstheme="minorHAnsi"/>
            <w:sz w:val="22"/>
            <w:szCs w:val="22"/>
            <w:lang w:val="en-US"/>
          </w:rPr>
          <w:delText xml:space="preserve"> A) The relative proportion of processed, de-duplicated read numbers (reads with same unique molecular identifier  [UMI] merged into consensi) associated with each assay primer are displayed as a boxplot for each of the 24 independent Myeloid Qiaseq experiments run in experiment batch1 using a mid-output kit (plus an additional 24 </w:delText>
        </w:r>
      </w:del>
      <w:del w:id="63" w:author="Smith, Alexander" w:date="2020-06-29T14:40:00Z">
        <w:r w:rsidR="00B722C0" w:rsidRPr="005440A7" w:rsidDel="00D15BF6">
          <w:rPr>
            <w:rFonts w:asciiTheme="minorHAnsi" w:eastAsia="Times New Roman" w:hAnsiTheme="minorHAnsi" w:cstheme="minorHAnsi"/>
            <w:sz w:val="22"/>
            <w:szCs w:val="22"/>
            <w:lang w:val="en-US"/>
          </w:rPr>
          <w:delText>of which being for</w:delText>
        </w:r>
      </w:del>
      <w:del w:id="64" w:author="Smith, Alexander" w:date="2020-06-29T14:45:00Z">
        <w:r w:rsidR="00B722C0" w:rsidRPr="005440A7" w:rsidDel="00D15BF6">
          <w:rPr>
            <w:rFonts w:asciiTheme="minorHAnsi" w:eastAsia="Times New Roman" w:hAnsiTheme="minorHAnsi" w:cstheme="minorHAnsi"/>
            <w:sz w:val="22"/>
            <w:szCs w:val="22"/>
            <w:lang w:val="en-US"/>
          </w:rPr>
          <w:delText xml:space="preserve"> another Qiaseq panel experiment: not shown). All sequence data is used here and normalization via sub-sampling raw read input was not performed. All boxplot inter-quartile ranges (25th-75th percentile) are shown (dense black regions). Whiskers extending from these regions indicate upper and lower extremes within 75th/25th inter-quartile ranges +/- 1.5*IQR. B: batch 2, comprising 24 independent Myeloid Qiaseq assays using a high-output Nextseq sequencing kit (plus an additional 24 of which being for another Qiaseq panel experiment: not shown).</w:delText>
        </w:r>
      </w:del>
    </w:p>
    <w:p w:rsidR="00F01803" w:rsidRPr="003C06B0" w:rsidDel="00D15BF6" w:rsidRDefault="00F01803" w:rsidP="00F01803">
      <w:pPr>
        <w:rPr>
          <w:del w:id="65" w:author="Smith, Alexander" w:date="2020-06-29T14:45:00Z"/>
          <w:rFonts w:ascii="Arial" w:eastAsia="Times New Roman" w:hAnsi="Arial" w:cs="Arial"/>
        </w:rPr>
      </w:pPr>
    </w:p>
    <w:p w:rsidR="00F01803" w:rsidRPr="00743CAB" w:rsidDel="00D15BF6" w:rsidRDefault="00F01803" w:rsidP="00F01803">
      <w:pPr>
        <w:rPr>
          <w:del w:id="66" w:author="Smith, Alexander" w:date="2020-06-29T14:45:00Z"/>
          <w:rFonts w:ascii="Arial" w:hAnsi="Arial" w:cs="Arial"/>
        </w:rPr>
      </w:pPr>
      <w:del w:id="67" w:author="Smith, Alexander" w:date="2020-06-29T14:45:00Z">
        <w:r w:rsidDel="00D15BF6">
          <w:rPr>
            <w:rFonts w:ascii="Arial" w:hAnsi="Arial" w:cs="Arial"/>
          </w:rPr>
          <w:delText>A</w:delText>
        </w:r>
      </w:del>
    </w:p>
    <w:p w:rsidR="00F01803" w:rsidDel="00D15BF6" w:rsidRDefault="004B4EB5" w:rsidP="00F01803">
      <w:pPr>
        <w:rPr>
          <w:del w:id="68" w:author="Smith, Alexander" w:date="2020-06-29T14:45:00Z"/>
          <w:rFonts w:ascii="Arial" w:eastAsia="Times New Roman" w:hAnsi="Arial" w:cs="Arial"/>
          <w:b/>
          <w:bCs/>
        </w:rPr>
      </w:pPr>
      <w:del w:id="69" w:author="Smith, Alexander" w:date="2020-06-29T14:45:00Z">
        <w:r>
          <w:rPr>
            <w:rFonts w:ascii="Arial" w:eastAsia="Times New Roman" w:hAnsi="Arial" w:cs="Arial"/>
            <w:b/>
            <w:bCs/>
            <w:noProof/>
            <w:lang w:val="en-US" w:eastAsia="en-US"/>
            <w:rPrChange w:id="70" w:author="Unknown">
              <w:rPr>
                <w:noProof/>
                <w:lang w:val="en-US" w:eastAsia="en-US"/>
              </w:rPr>
            </w:rPrChange>
          </w:rPr>
          <w:drawing>
            <wp:inline distT="0" distB="0" distL="0" distR="0">
              <wp:extent cx="6390005" cy="3310255"/>
              <wp:effectExtent l="0" t="0" r="0" b="4445"/>
              <wp:docPr id="21509" name="Picture 8" descr="primer_sample_mid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8" descr="primer_sample_mid_1.pdf"/>
                      <pic:cNvPicPr>
                        <a:picLocks noChangeAspect="1"/>
                      </pic:cNvPicPr>
                    </pic:nvPicPr>
                    <pic:blipFill>
                      <a:blip r:embed="rId95"/>
                      <a:srcRect/>
                      <a:stretch>
                        <a:fillRect/>
                      </a:stretch>
                    </pic:blipFill>
                    <pic:spPr bwMode="auto">
                      <a:xfrm>
                        <a:off x="0" y="0"/>
                        <a:ext cx="6390005" cy="3310255"/>
                      </a:xfrm>
                      <a:prstGeom prst="rect">
                        <a:avLst/>
                      </a:prstGeom>
                      <a:noFill/>
                      <a:ln w="9525">
                        <a:noFill/>
                        <a:miter lim="800000"/>
                        <a:headEnd/>
                        <a:tailEnd/>
                      </a:ln>
                    </pic:spPr>
                  </pic:pic>
                </a:graphicData>
              </a:graphic>
            </wp:inline>
          </w:drawing>
        </w:r>
      </w:del>
    </w:p>
    <w:p w:rsidR="00F01803" w:rsidDel="00D15BF6" w:rsidRDefault="00F01803" w:rsidP="00F01803">
      <w:pPr>
        <w:rPr>
          <w:del w:id="71" w:author="Smith, Alexander" w:date="2020-06-29T14:45:00Z"/>
          <w:rFonts w:ascii="Arial" w:eastAsia="Times New Roman" w:hAnsi="Arial" w:cs="Arial"/>
          <w:b/>
          <w:bCs/>
        </w:rPr>
      </w:pPr>
    </w:p>
    <w:p w:rsidR="00F01803" w:rsidRPr="009819B4" w:rsidDel="00D15BF6" w:rsidRDefault="00F01803" w:rsidP="00F01803">
      <w:pPr>
        <w:rPr>
          <w:del w:id="72" w:author="Smith, Alexander" w:date="2020-06-29T14:45:00Z"/>
          <w:rFonts w:ascii="Arial" w:eastAsia="Times New Roman" w:hAnsi="Arial" w:cs="Arial"/>
        </w:rPr>
      </w:pPr>
      <w:del w:id="73" w:author="Smith, Alexander" w:date="2020-06-29T14:45:00Z">
        <w:r w:rsidDel="00D15BF6">
          <w:rPr>
            <w:rFonts w:ascii="Arial" w:eastAsia="Times New Roman" w:hAnsi="Arial" w:cs="Arial"/>
          </w:rPr>
          <w:delText>B</w:delText>
        </w:r>
      </w:del>
    </w:p>
    <w:p w:rsidR="005440A7" w:rsidDel="00D15BF6" w:rsidRDefault="004B4EB5" w:rsidP="00F01803">
      <w:pPr>
        <w:rPr>
          <w:del w:id="74" w:author="Smith, Alexander" w:date="2020-06-29T14:45:00Z"/>
          <w:rFonts w:ascii="Arial" w:eastAsia="Times New Roman" w:hAnsi="Arial" w:cs="Arial"/>
        </w:rPr>
      </w:pPr>
      <w:del w:id="75" w:author="Smith, Alexander" w:date="2020-06-29T14:45:00Z">
        <w:r>
          <w:rPr>
            <w:rFonts w:ascii="Arial" w:eastAsia="Times New Roman" w:hAnsi="Arial" w:cs="Arial"/>
            <w:b/>
            <w:bCs/>
            <w:noProof/>
            <w:lang w:val="en-US" w:eastAsia="en-US"/>
            <w:rPrChange w:id="76" w:author="Unknown">
              <w:rPr>
                <w:noProof/>
                <w:lang w:val="en-US" w:eastAsia="en-US"/>
              </w:rPr>
            </w:rPrChange>
          </w:rPr>
          <w:drawing>
            <wp:inline distT="0" distB="0" distL="0" distR="0">
              <wp:extent cx="6390005" cy="3250565"/>
              <wp:effectExtent l="0" t="0" r="0" b="6985"/>
              <wp:docPr id="23557" name="Picture 4" descr="primer_sample_highout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4" descr="primer_sample_highout_2.pdf"/>
                      <pic:cNvPicPr>
                        <a:picLocks noChangeAspect="1"/>
                      </pic:cNvPicPr>
                    </pic:nvPicPr>
                    <pic:blipFill>
                      <a:blip r:embed="rId96"/>
                      <a:srcRect/>
                      <a:stretch>
                        <a:fillRect/>
                      </a:stretch>
                    </pic:blipFill>
                    <pic:spPr bwMode="auto">
                      <a:xfrm>
                        <a:off x="0" y="0"/>
                        <a:ext cx="6390005" cy="3250565"/>
                      </a:xfrm>
                      <a:prstGeom prst="rect">
                        <a:avLst/>
                      </a:prstGeom>
                      <a:noFill/>
                      <a:ln w="9525">
                        <a:noFill/>
                        <a:miter lim="800000"/>
                        <a:headEnd/>
                        <a:tailEnd/>
                      </a:ln>
                    </pic:spPr>
                  </pic:pic>
                </a:graphicData>
              </a:graphic>
            </wp:inline>
          </w:drawing>
        </w:r>
      </w:del>
    </w:p>
    <w:p w:rsidR="005440A7" w:rsidDel="00D15BF6" w:rsidRDefault="005440A7">
      <w:pPr>
        <w:rPr>
          <w:del w:id="77" w:author="Smith, Alexander" w:date="2020-06-29T14:45:00Z"/>
          <w:rFonts w:ascii="Arial" w:eastAsia="Times New Roman" w:hAnsi="Arial" w:cs="Arial"/>
        </w:rPr>
      </w:pPr>
      <w:del w:id="78" w:author="Smith, Alexander" w:date="2020-06-29T14:45:00Z">
        <w:r w:rsidDel="00D15BF6">
          <w:rPr>
            <w:rFonts w:ascii="Arial" w:eastAsia="Times New Roman" w:hAnsi="Arial" w:cs="Arial"/>
          </w:rPr>
          <w:br w:type="page"/>
        </w:r>
      </w:del>
    </w:p>
    <w:p w:rsidR="005440A7" w:rsidRPr="005440A7" w:rsidDel="00D15BF6" w:rsidRDefault="005440A7" w:rsidP="001D62CA">
      <w:pPr>
        <w:spacing w:line="276" w:lineRule="auto"/>
        <w:rPr>
          <w:del w:id="79" w:author="Smith, Alexander" w:date="2020-06-29T14:45:00Z"/>
          <w:rFonts w:asciiTheme="minorHAnsi" w:eastAsia="Times New Roman" w:hAnsiTheme="minorHAnsi" w:cstheme="minorHAnsi"/>
        </w:rPr>
      </w:pPr>
      <w:del w:id="80" w:author="Smith, Alexander" w:date="2020-06-29T14:45:00Z">
        <w:r w:rsidRPr="005440A7" w:rsidDel="00D15BF6">
          <w:rPr>
            <w:rFonts w:asciiTheme="minorHAnsi" w:eastAsia="Times New Roman" w:hAnsiTheme="minorHAnsi" w:cstheme="minorHAnsi"/>
            <w:lang w:val="en-US"/>
          </w:rPr>
          <w:delText xml:space="preserve">Relative primer amplification across independent experiments. The relative proportion of UMI read numbers </w:delText>
        </w:r>
        <w:r w:rsidRPr="005440A7" w:rsidDel="00D15BF6">
          <w:rPr>
            <w:rFonts w:asciiTheme="minorHAnsi" w:eastAsia="Times New Roman" w:hAnsiTheme="minorHAnsi" w:cstheme="minorHAnsi"/>
          </w:rPr>
          <w:delText>associated</w:delText>
        </w:r>
        <w:r w:rsidRPr="005440A7" w:rsidDel="00D15BF6">
          <w:rPr>
            <w:rFonts w:asciiTheme="minorHAnsi" w:eastAsia="Times New Roman" w:hAnsiTheme="minorHAnsi" w:cstheme="minorHAnsi"/>
            <w:lang w:val="en-US"/>
          </w:rPr>
          <w:delText xml:space="preserve"> with each assay primer are displayed as a boxplot using data from a representative 24 independent QiaSeq-NGS experiments (batch 1) subsequently analysed in Snappy with standard configuration; ranked left to right in order of least to most abundant target amplicon on average. Boxplot inter-quartile ranges (25</w:delText>
        </w:r>
        <w:r w:rsidRPr="005440A7" w:rsidDel="00D15BF6">
          <w:rPr>
            <w:rFonts w:asciiTheme="minorHAnsi" w:eastAsia="Times New Roman" w:hAnsiTheme="minorHAnsi" w:cstheme="minorHAnsi"/>
            <w:vertAlign w:val="superscript"/>
            <w:lang w:val="en-US"/>
          </w:rPr>
          <w:delText>th</w:delText>
        </w:r>
        <w:r w:rsidRPr="005440A7" w:rsidDel="00D15BF6">
          <w:rPr>
            <w:rFonts w:asciiTheme="minorHAnsi" w:eastAsia="Times New Roman" w:hAnsiTheme="minorHAnsi" w:cstheme="minorHAnsi"/>
            <w:lang w:val="en-US"/>
          </w:rPr>
          <w:delText>-75</w:delText>
        </w:r>
        <w:r w:rsidRPr="005440A7" w:rsidDel="00D15BF6">
          <w:rPr>
            <w:rFonts w:asciiTheme="minorHAnsi" w:eastAsia="Times New Roman" w:hAnsiTheme="minorHAnsi" w:cstheme="minorHAnsi"/>
            <w:vertAlign w:val="superscript"/>
            <w:lang w:val="en-US"/>
          </w:rPr>
          <w:delText>th</w:delText>
        </w:r>
        <w:r w:rsidRPr="005440A7" w:rsidDel="00D15BF6">
          <w:rPr>
            <w:rFonts w:asciiTheme="minorHAnsi" w:eastAsia="Times New Roman" w:hAnsiTheme="minorHAnsi" w:cstheme="minorHAnsi"/>
            <w:lang w:val="en-US"/>
          </w:rPr>
          <w:delText xml:space="preserve"> percentile) are shown (grey boxes ) around median (black lines centering boxes). X axis ordered by average </w:delText>
        </w:r>
        <w:r w:rsidRPr="005440A7" w:rsidDel="00D15BF6">
          <w:rPr>
            <w:rFonts w:asciiTheme="minorHAnsi" w:eastAsia="Times New Roman" w:hAnsiTheme="minorHAnsi" w:cstheme="minorHAnsi"/>
          </w:rPr>
          <w:delText xml:space="preserve">relative amplification (proportion). </w:delText>
        </w:r>
      </w:del>
    </w:p>
    <w:p w:rsidR="00F01803" w:rsidDel="00D15BF6" w:rsidRDefault="00F01803" w:rsidP="00F01803">
      <w:pPr>
        <w:rPr>
          <w:del w:id="81" w:author="Smith, Alexander" w:date="2020-06-29T14:45:00Z"/>
          <w:rFonts w:ascii="Arial" w:eastAsia="Times New Roman" w:hAnsi="Arial" w:cs="Arial"/>
          <w:b/>
          <w:bCs/>
        </w:rPr>
      </w:pPr>
    </w:p>
    <w:p w:rsidR="00F01803" w:rsidDel="00D15BF6" w:rsidRDefault="004B4EB5" w:rsidP="00F01803">
      <w:pPr>
        <w:rPr>
          <w:del w:id="82" w:author="Smith, Alexander" w:date="2020-06-29T14:45:00Z"/>
          <w:rFonts w:ascii="Arial" w:eastAsia="Times New Roman" w:hAnsi="Arial" w:cs="Arial"/>
          <w:b/>
          <w:bCs/>
        </w:rPr>
      </w:pPr>
      <w:del w:id="83" w:author="Smith, Alexander" w:date="2020-06-29T14:45:00Z">
        <w:r>
          <w:rPr>
            <w:rFonts w:ascii="Arial" w:eastAsia="Times New Roman" w:hAnsi="Arial" w:cs="Arial"/>
            <w:b/>
            <w:bCs/>
            <w:noProof/>
            <w:lang w:val="en-US" w:eastAsia="en-US"/>
            <w:rPrChange w:id="84" w:author="Unknown">
              <w:rPr>
                <w:noProof/>
                <w:lang w:val="en-US" w:eastAsia="en-US"/>
              </w:rPr>
            </w:rPrChange>
          </w:rPr>
          <w:drawing>
            <wp:inline distT="0" distB="0" distL="0" distR="0">
              <wp:extent cx="6390005" cy="3434715"/>
              <wp:effectExtent l="0" t="0" r="0" b="0"/>
              <wp:docPr id="25605" name="Picture 4" descr="new_myeloid_mid_primer_ran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descr="new_myeloid_mid_primer_rank.pdf"/>
                      <pic:cNvPicPr>
                        <a:picLocks noChangeAspect="1"/>
                      </pic:cNvPicPr>
                    </pic:nvPicPr>
                    <pic:blipFill>
                      <a:blip r:embed="rId97"/>
                      <a:srcRect/>
                      <a:stretch>
                        <a:fillRect/>
                      </a:stretch>
                    </pic:blipFill>
                    <pic:spPr bwMode="auto">
                      <a:xfrm>
                        <a:off x="0" y="0"/>
                        <a:ext cx="6390005" cy="3434715"/>
                      </a:xfrm>
                      <a:prstGeom prst="rect">
                        <a:avLst/>
                      </a:prstGeom>
                      <a:noFill/>
                      <a:ln w="9525">
                        <a:noFill/>
                        <a:miter lim="800000"/>
                        <a:headEnd/>
                        <a:tailEnd/>
                      </a:ln>
                    </pic:spPr>
                  </pic:pic>
                </a:graphicData>
              </a:graphic>
            </wp:inline>
          </w:drawing>
        </w:r>
      </w:del>
    </w:p>
    <w:p w:rsidR="00F01803" w:rsidDel="00D15BF6" w:rsidRDefault="00F01803" w:rsidP="00F01803">
      <w:pPr>
        <w:rPr>
          <w:del w:id="85" w:author="Smith, Alexander" w:date="2020-06-29T14:45:00Z"/>
          <w:rFonts w:ascii="Arial" w:eastAsia="Times New Roman" w:hAnsi="Arial" w:cs="Arial"/>
          <w:b/>
          <w:bCs/>
        </w:rPr>
      </w:pPr>
    </w:p>
    <w:p w:rsidR="00F01803" w:rsidDel="00D15BF6" w:rsidRDefault="00F01803" w:rsidP="00F01803">
      <w:pPr>
        <w:rPr>
          <w:del w:id="86" w:author="Smith, Alexander" w:date="2020-06-29T14:45:00Z"/>
          <w:rFonts w:ascii="Arial" w:eastAsia="Times New Roman" w:hAnsi="Arial" w:cs="Arial"/>
          <w:b/>
          <w:bCs/>
        </w:rPr>
      </w:pPr>
    </w:p>
    <w:p w:rsidR="00F01803" w:rsidDel="00D15BF6" w:rsidRDefault="00F01803" w:rsidP="00F01803">
      <w:pPr>
        <w:rPr>
          <w:del w:id="87" w:author="Smith, Alexander" w:date="2020-06-29T14:45:00Z"/>
          <w:rFonts w:ascii="Arial" w:eastAsia="Times New Roman" w:hAnsi="Arial" w:cs="Arial"/>
          <w:b/>
          <w:bCs/>
        </w:rPr>
      </w:pPr>
    </w:p>
    <w:p w:rsidR="00F01803" w:rsidDel="00D15BF6" w:rsidRDefault="00F01803" w:rsidP="00F01803">
      <w:pPr>
        <w:rPr>
          <w:del w:id="88" w:author="Smith, Alexander" w:date="2020-06-29T14:45:00Z"/>
          <w:rFonts w:ascii="Arial" w:eastAsia="Times New Roman" w:hAnsi="Arial" w:cs="Arial"/>
          <w:b/>
          <w:bCs/>
          <w:lang w:val="en-US"/>
        </w:rPr>
      </w:pPr>
      <w:del w:id="89" w:author="Smith, Alexander" w:date="2020-06-29T14:45:00Z">
        <w:r w:rsidDel="00D15BF6">
          <w:rPr>
            <w:rFonts w:ascii="Arial" w:eastAsia="Times New Roman" w:hAnsi="Arial" w:cs="Arial"/>
            <w:b/>
            <w:bCs/>
            <w:lang w:val="en-US"/>
          </w:rPr>
          <w:br w:type="page"/>
        </w:r>
      </w:del>
    </w:p>
    <w:p w:rsidR="00F01803" w:rsidRPr="00CD6352" w:rsidRDefault="00F01803" w:rsidP="00F01803">
      <w:pPr>
        <w:rPr>
          <w:rFonts w:asciiTheme="minorHAnsi" w:eastAsia="Times New Roman" w:hAnsiTheme="minorHAnsi" w:cstheme="minorHAnsi"/>
        </w:rPr>
      </w:pPr>
      <w:proofErr w:type="spellStart"/>
      <w:proofErr w:type="gramStart"/>
      <w:r w:rsidRPr="00CD6352">
        <w:rPr>
          <w:rFonts w:asciiTheme="minorHAnsi" w:eastAsia="Times New Roman" w:hAnsiTheme="minorHAnsi" w:cstheme="minorHAnsi"/>
        </w:rPr>
        <w:t>Myleiod</w:t>
      </w:r>
      <w:proofErr w:type="spellEnd"/>
      <w:r w:rsidRPr="00CD6352">
        <w:rPr>
          <w:rFonts w:asciiTheme="minorHAnsi" w:eastAsia="Times New Roman" w:hAnsiTheme="minorHAnsi" w:cstheme="minorHAnsi"/>
        </w:rPr>
        <w:t xml:space="preserve"> V2 </w:t>
      </w:r>
      <w:proofErr w:type="spellStart"/>
      <w:r w:rsidRPr="00CD6352">
        <w:rPr>
          <w:rFonts w:asciiTheme="minorHAnsi" w:eastAsia="Times New Roman" w:hAnsiTheme="minorHAnsi" w:cstheme="minorHAnsi"/>
        </w:rPr>
        <w:t>Qiaseq</w:t>
      </w:r>
      <w:proofErr w:type="spellEnd"/>
      <w:r w:rsidRPr="00CD6352">
        <w:rPr>
          <w:rFonts w:asciiTheme="minorHAnsi" w:eastAsia="Times New Roman" w:hAnsiTheme="minorHAnsi" w:cstheme="minorHAnsi"/>
        </w:rPr>
        <w:t xml:space="preserve"> panel validation experiments and summary Snappy (NGS) QC metrics.</w:t>
      </w:r>
      <w:proofErr w:type="gramEnd"/>
      <w:r w:rsidRPr="00CD6352">
        <w:rPr>
          <w:rFonts w:asciiTheme="minorHAnsi" w:eastAsia="Times New Roman" w:hAnsiTheme="minorHAnsi" w:cstheme="minorHAnsi"/>
        </w:rPr>
        <w:t xml:space="preserve"> </w:t>
      </w:r>
      <w:r w:rsidRPr="00CD6352">
        <w:rPr>
          <w:rFonts w:asciiTheme="minorHAnsi" w:eastAsia="Times New Roman" w:hAnsiTheme="minorHAnsi" w:cstheme="minorHAnsi"/>
          <w:lang w:val="en-US"/>
        </w:rPr>
        <w:t xml:space="preserve">All patient sample control samples experiments are shown. EQA samples are those prefixed with either ‘AML’ or </w:t>
      </w:r>
      <w:proofErr w:type="gramStart"/>
      <w:r w:rsidRPr="00CD6352">
        <w:rPr>
          <w:rFonts w:asciiTheme="minorHAnsi" w:eastAsia="Times New Roman" w:hAnsiTheme="minorHAnsi" w:cstheme="minorHAnsi"/>
          <w:lang w:val="en-US"/>
        </w:rPr>
        <w:t>‘EQA’ .</w:t>
      </w:r>
      <w:proofErr w:type="gramEnd"/>
      <w:r w:rsidRPr="00CD6352">
        <w:rPr>
          <w:rFonts w:asciiTheme="minorHAnsi" w:eastAsia="Times New Roman" w:hAnsiTheme="minorHAnsi" w:cstheme="minorHAnsi"/>
          <w:lang w:val="en-US"/>
        </w:rPr>
        <w:t xml:space="preserve"> Horizon control sample (HC829) is prefixed with HC. HC dilution experiments are also included (dilution indicted in sample experiment name) and represent HC829 diluted with HC752 (wild-type for specified HC829 mutations).</w:t>
      </w:r>
    </w:p>
    <w:p w:rsidR="00F01803" w:rsidRPr="00011CBB" w:rsidRDefault="00F01803" w:rsidP="00F01803">
      <w:pPr>
        <w:rPr>
          <w:rFonts w:ascii="Arial" w:eastAsia="Times New Roman" w:hAnsi="Arial" w:cs="Arial"/>
        </w:rPr>
      </w:pPr>
    </w:p>
    <w:p w:rsidR="00F01803" w:rsidRDefault="00F01803" w:rsidP="00F01803">
      <w:pPr>
        <w:jc w:val="center"/>
        <w:rPr>
          <w:rFonts w:ascii="Arial" w:eastAsia="Times New Roman" w:hAnsi="Arial" w:cs="Arial"/>
          <w:b/>
          <w:bCs/>
        </w:rPr>
      </w:pPr>
      <w:r w:rsidRPr="005E7456">
        <w:rPr>
          <w:rFonts w:ascii="Arial" w:eastAsia="Times New Roman" w:hAnsi="Arial" w:cs="Arial"/>
          <w:b/>
          <w:bCs/>
          <w:noProof/>
          <w:lang w:val="en-US" w:eastAsia="en-US"/>
        </w:rPr>
        <w:drawing>
          <wp:inline distT="0" distB="0" distL="0" distR="0">
            <wp:extent cx="5823073" cy="3848100"/>
            <wp:effectExtent l="0" t="0" r="6350" b="0"/>
            <wp:docPr id="17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7"/>
                    <pic:cNvPicPr>
                      <a:picLocks noChangeAspect="1"/>
                    </pic:cNvPicPr>
                  </pic:nvPicPr>
                  <pic:blipFill>
                    <a:blip r:embed="rId98"/>
                    <a:srcRect b="45876"/>
                    <a:stretch>
                      <a:fillRect/>
                    </a:stretch>
                  </pic:blipFill>
                  <pic:spPr bwMode="auto">
                    <a:xfrm>
                      <a:off x="0" y="0"/>
                      <a:ext cx="5834461" cy="3855626"/>
                    </a:xfrm>
                    <a:prstGeom prst="rect">
                      <a:avLst/>
                    </a:prstGeom>
                    <a:noFill/>
                    <a:ln w="9525">
                      <a:noFill/>
                      <a:miter lim="800000"/>
                      <a:headEnd/>
                      <a:tailEnd/>
                    </a:ln>
                  </pic:spPr>
                </pic:pic>
              </a:graphicData>
            </a:graphic>
          </wp:inline>
        </w:drawing>
      </w:r>
    </w:p>
    <w:p w:rsidR="00F01803" w:rsidRDefault="00F01803" w:rsidP="00F01803">
      <w:pPr>
        <w:rPr>
          <w:rFonts w:ascii="Arial" w:eastAsia="Times New Roman" w:hAnsi="Arial" w:cs="Arial"/>
          <w:b/>
          <w:bCs/>
        </w:rPr>
      </w:pPr>
    </w:p>
    <w:p w:rsidR="00F01803" w:rsidRDefault="00F01803" w:rsidP="00F01803">
      <w:pPr>
        <w:jc w:val="center"/>
        <w:rPr>
          <w:rFonts w:ascii="Arial" w:eastAsia="Times New Roman" w:hAnsi="Arial" w:cs="Arial"/>
          <w:b/>
          <w:bCs/>
        </w:rPr>
      </w:pPr>
      <w:r w:rsidRPr="00AB38ED">
        <w:rPr>
          <w:rFonts w:ascii="Arial" w:eastAsia="Times New Roman" w:hAnsi="Arial" w:cs="Arial"/>
          <w:b/>
          <w:bCs/>
          <w:noProof/>
          <w:lang w:val="en-US" w:eastAsia="en-US"/>
        </w:rPr>
        <w:drawing>
          <wp:inline distT="0" distB="0" distL="0" distR="0">
            <wp:extent cx="5819775" cy="379388"/>
            <wp:effectExtent l="0" t="0" r="0" b="1905"/>
            <wp:docPr id="18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5"/>
                    <pic:cNvPicPr>
                      <a:picLocks noChangeAspect="1"/>
                    </pic:cNvPicPr>
                  </pic:nvPicPr>
                  <pic:blipFill>
                    <a:blip r:embed="rId99"/>
                    <a:srcRect b="94659"/>
                    <a:stretch>
                      <a:fillRect/>
                    </a:stretch>
                  </pic:blipFill>
                  <pic:spPr bwMode="auto">
                    <a:xfrm>
                      <a:off x="0" y="0"/>
                      <a:ext cx="5922570" cy="386089"/>
                    </a:xfrm>
                    <a:prstGeom prst="rect">
                      <a:avLst/>
                    </a:prstGeom>
                    <a:noFill/>
                    <a:ln w="9525">
                      <a:noFill/>
                      <a:miter lim="800000"/>
                      <a:headEnd/>
                      <a:tailEnd/>
                    </a:ln>
                  </pic:spPr>
                </pic:pic>
              </a:graphicData>
            </a:graphic>
          </wp:inline>
        </w:drawing>
      </w:r>
    </w:p>
    <w:p w:rsidR="00F01803" w:rsidRDefault="00F01803" w:rsidP="00F01803">
      <w:pPr>
        <w:jc w:val="center"/>
        <w:rPr>
          <w:rFonts w:ascii="Arial" w:eastAsia="Times New Roman" w:hAnsi="Arial" w:cs="Arial"/>
          <w:b/>
          <w:bCs/>
        </w:rPr>
      </w:pPr>
      <w:r w:rsidRPr="00AB38ED">
        <w:rPr>
          <w:rFonts w:ascii="Arial" w:eastAsia="Times New Roman" w:hAnsi="Arial" w:cs="Arial"/>
          <w:b/>
          <w:bCs/>
          <w:noProof/>
          <w:lang w:val="en-US" w:eastAsia="en-US"/>
        </w:rPr>
        <w:drawing>
          <wp:inline distT="0" distB="0" distL="0" distR="0">
            <wp:extent cx="5819775" cy="3228260"/>
            <wp:effectExtent l="0" t="0" r="0" b="0"/>
            <wp:docPr id="18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4"/>
                    <pic:cNvPicPr>
                      <a:picLocks noChangeAspect="1"/>
                    </pic:cNvPicPr>
                  </pic:nvPicPr>
                  <pic:blipFill>
                    <a:blip r:embed="rId100"/>
                    <a:srcRect t="53769" b="-2911"/>
                    <a:stretch>
                      <a:fillRect/>
                    </a:stretch>
                  </pic:blipFill>
                  <pic:spPr bwMode="auto">
                    <a:xfrm>
                      <a:off x="0" y="0"/>
                      <a:ext cx="5829600" cy="3233710"/>
                    </a:xfrm>
                    <a:prstGeom prst="rect">
                      <a:avLst/>
                    </a:prstGeom>
                    <a:noFill/>
                    <a:ln w="9525">
                      <a:noFill/>
                      <a:miter lim="800000"/>
                      <a:headEnd/>
                      <a:tailEnd/>
                    </a:ln>
                  </pic:spPr>
                </pic:pic>
              </a:graphicData>
            </a:graphic>
          </wp:inline>
        </w:drawing>
      </w:r>
    </w:p>
    <w:p w:rsidR="00D15BF6" w:rsidRDefault="00D15BF6" w:rsidP="00D15BF6">
      <w:pPr>
        <w:rPr>
          <w:ins w:id="90" w:author="Smith, Alexander" w:date="2020-06-29T14:49:00Z"/>
          <w:rFonts w:eastAsia="Times New Roman"/>
          <w:sz w:val="22"/>
          <w:szCs w:val="22"/>
          <w:lang w:val="en-US"/>
        </w:rPr>
      </w:pPr>
      <w:bookmarkStart w:id="91" w:name="_Toc44066499"/>
    </w:p>
    <w:p w:rsidR="00D15BF6" w:rsidRDefault="00D15BF6" w:rsidP="00D15BF6">
      <w:pPr>
        <w:rPr>
          <w:ins w:id="92" w:author="Smith, Alexander" w:date="2020-06-29T14:49:00Z"/>
          <w:rFonts w:eastAsia="Times New Roman"/>
          <w:sz w:val="22"/>
          <w:szCs w:val="22"/>
          <w:lang w:val="en-US"/>
        </w:rPr>
      </w:pPr>
    </w:p>
    <w:p w:rsidR="00D15BF6" w:rsidRDefault="00D15BF6" w:rsidP="00D15BF6">
      <w:pPr>
        <w:rPr>
          <w:ins w:id="93" w:author="Smith, Alexander" w:date="2020-06-29T14:49:00Z"/>
          <w:rFonts w:eastAsia="Times New Roman"/>
          <w:sz w:val="22"/>
          <w:szCs w:val="22"/>
          <w:lang w:val="en-US"/>
        </w:rPr>
      </w:pPr>
    </w:p>
    <w:p w:rsidR="00D15BF6" w:rsidRPr="00CE5DB8" w:rsidRDefault="00BA3ACA" w:rsidP="00D15BF6">
      <w:pPr>
        <w:rPr>
          <w:ins w:id="94" w:author="Smith, Alexander" w:date="2020-06-29T14:49:00Z"/>
          <w:rFonts w:ascii="Arial" w:eastAsia="Times New Roman" w:hAnsi="Arial" w:cs="Arial"/>
          <w:lang w:val="en-US"/>
          <w:rPrChange w:id="95" w:author="Smith, Alexander" w:date="2020-06-29T14:59:00Z">
            <w:rPr>
              <w:ins w:id="96" w:author="Smith, Alexander" w:date="2020-06-29T14:49:00Z"/>
              <w:rFonts w:eastAsia="Times New Roman"/>
              <w:sz w:val="22"/>
              <w:szCs w:val="22"/>
              <w:lang w:val="en-US"/>
            </w:rPr>
          </w:rPrChange>
        </w:rPr>
      </w:pPr>
      <w:ins w:id="97" w:author="Smith, Alexander" w:date="2020-06-29T15:54:00Z">
        <w:r>
          <w:rPr>
            <w:rFonts w:ascii="Arial" w:eastAsia="Times New Roman" w:hAnsi="Arial" w:cs="Arial"/>
            <w:lang w:val="en-US"/>
          </w:rPr>
          <w:t>Bioinformatics</w:t>
        </w:r>
      </w:ins>
      <w:ins w:id="98" w:author="alexander smith" w:date="2020-07-02T11:36:00Z">
        <w:r w:rsidR="000E5379">
          <w:rPr>
            <w:rFonts w:ascii="Arial" w:eastAsia="Times New Roman" w:hAnsi="Arial" w:cs="Arial"/>
            <w:lang w:val="en-US"/>
          </w:rPr>
          <w:t xml:space="preserve"> report</w:t>
        </w:r>
      </w:ins>
      <w:ins w:id="99" w:author="Smith, Alexander" w:date="2020-06-29T15:54:00Z">
        <w:r>
          <w:rPr>
            <w:rFonts w:ascii="Arial" w:eastAsia="Times New Roman" w:hAnsi="Arial" w:cs="Arial"/>
            <w:lang w:val="en-US"/>
          </w:rPr>
          <w:t xml:space="preserve">: </w:t>
        </w:r>
      </w:ins>
      <w:ins w:id="100" w:author="Smith, Alexander" w:date="2020-06-29T14:50:00Z">
        <w:r w:rsidR="001F653D" w:rsidRPr="001F653D">
          <w:rPr>
            <w:rFonts w:ascii="Arial" w:eastAsia="Times New Roman" w:hAnsi="Arial" w:cs="Arial"/>
            <w:lang w:val="en-US"/>
            <w:rPrChange w:id="101" w:author="Smith, Alexander" w:date="2020-06-29T14:59:00Z">
              <w:rPr>
                <w:rFonts w:eastAsia="Times New Roman"/>
                <w:sz w:val="22"/>
                <w:szCs w:val="22"/>
                <w:lang w:val="en-US"/>
              </w:rPr>
            </w:rPrChange>
          </w:rPr>
          <w:t>T</w:t>
        </w:r>
      </w:ins>
      <w:ins w:id="102" w:author="Smith, Alexander" w:date="2020-06-29T14:51:00Z">
        <w:r w:rsidR="001F653D" w:rsidRPr="001F653D">
          <w:rPr>
            <w:rFonts w:ascii="Arial" w:eastAsia="Times New Roman" w:hAnsi="Arial" w:cs="Arial"/>
            <w:lang w:val="en-US"/>
            <w:rPrChange w:id="103" w:author="Smith, Alexander" w:date="2020-06-29T14:59:00Z">
              <w:rPr>
                <w:rFonts w:eastAsia="Times New Roman"/>
                <w:sz w:val="22"/>
                <w:szCs w:val="22"/>
                <w:lang w:val="en-US"/>
              </w:rPr>
            </w:rPrChange>
          </w:rPr>
          <w:t>e</w:t>
        </w:r>
      </w:ins>
      <w:ins w:id="104" w:author="Smith, Alexander" w:date="2020-06-29T14:50:00Z">
        <w:r w:rsidR="001F653D" w:rsidRPr="001F653D">
          <w:rPr>
            <w:rFonts w:ascii="Arial" w:eastAsia="Times New Roman" w:hAnsi="Arial" w:cs="Arial"/>
            <w:lang w:val="en-US"/>
            <w:rPrChange w:id="105" w:author="Smith, Alexander" w:date="2020-06-29T14:59:00Z">
              <w:rPr>
                <w:rFonts w:eastAsia="Times New Roman"/>
                <w:sz w:val="22"/>
                <w:szCs w:val="22"/>
                <w:lang w:val="en-US"/>
              </w:rPr>
            </w:rPrChange>
          </w:rPr>
          <w:t>ch</w:t>
        </w:r>
      </w:ins>
      <w:ins w:id="106" w:author="Smith, Alexander" w:date="2020-06-29T14:51:00Z">
        <w:r w:rsidR="001F653D" w:rsidRPr="001F653D">
          <w:rPr>
            <w:rFonts w:ascii="Arial" w:eastAsia="Times New Roman" w:hAnsi="Arial" w:cs="Arial"/>
            <w:lang w:val="en-US"/>
            <w:rPrChange w:id="107" w:author="Smith, Alexander" w:date="2020-06-29T14:59:00Z">
              <w:rPr>
                <w:rFonts w:eastAsia="Times New Roman"/>
                <w:sz w:val="22"/>
                <w:szCs w:val="22"/>
                <w:lang w:val="en-US"/>
              </w:rPr>
            </w:rPrChange>
          </w:rPr>
          <w:t>n</w:t>
        </w:r>
      </w:ins>
      <w:ins w:id="108" w:author="Smith, Alexander" w:date="2020-06-29T14:50:00Z">
        <w:r w:rsidR="001F653D" w:rsidRPr="001F653D">
          <w:rPr>
            <w:rFonts w:ascii="Arial" w:eastAsia="Times New Roman" w:hAnsi="Arial" w:cs="Arial"/>
            <w:lang w:val="en-US"/>
            <w:rPrChange w:id="109" w:author="Smith, Alexander" w:date="2020-06-29T14:59:00Z">
              <w:rPr>
                <w:rFonts w:eastAsia="Times New Roman"/>
                <w:sz w:val="22"/>
                <w:szCs w:val="22"/>
                <w:lang w:val="en-US"/>
              </w:rPr>
            </w:rPrChange>
          </w:rPr>
          <w:t xml:space="preserve">ical validation of </w:t>
        </w:r>
        <w:proofErr w:type="spellStart"/>
        <w:r w:rsidR="001F653D" w:rsidRPr="001F653D">
          <w:rPr>
            <w:rFonts w:ascii="Arial" w:eastAsia="Times New Roman" w:hAnsi="Arial" w:cs="Arial"/>
            <w:lang w:val="en-US"/>
            <w:rPrChange w:id="110" w:author="Smith, Alexander" w:date="2020-06-29T14:59:00Z">
              <w:rPr>
                <w:rFonts w:eastAsia="Times New Roman"/>
                <w:sz w:val="22"/>
                <w:szCs w:val="22"/>
                <w:lang w:val="en-US"/>
              </w:rPr>
            </w:rPrChange>
          </w:rPr>
          <w:t>Qiaseq</w:t>
        </w:r>
        <w:proofErr w:type="spellEnd"/>
        <w:r w:rsidR="001F653D" w:rsidRPr="001F653D">
          <w:rPr>
            <w:rFonts w:ascii="Arial" w:eastAsia="Times New Roman" w:hAnsi="Arial" w:cs="Arial"/>
            <w:lang w:val="en-US"/>
            <w:rPrChange w:id="111" w:author="Smith, Alexander" w:date="2020-06-29T14:59:00Z">
              <w:rPr>
                <w:rFonts w:eastAsia="Times New Roman"/>
                <w:sz w:val="22"/>
                <w:szCs w:val="22"/>
                <w:lang w:val="en-US"/>
              </w:rPr>
            </w:rPrChange>
          </w:rPr>
          <w:t xml:space="preserve"> chemistry and</w:t>
        </w:r>
      </w:ins>
      <w:ins w:id="112" w:author="Smith, Alexander" w:date="2020-06-29T14:51:00Z">
        <w:r w:rsidR="001F653D" w:rsidRPr="001F653D">
          <w:rPr>
            <w:rFonts w:ascii="Arial" w:eastAsia="Times New Roman" w:hAnsi="Arial" w:cs="Arial"/>
            <w:lang w:val="en-US"/>
            <w:rPrChange w:id="113" w:author="Smith, Alexander" w:date="2020-06-29T14:59:00Z">
              <w:rPr>
                <w:rFonts w:eastAsia="Times New Roman"/>
                <w:sz w:val="22"/>
                <w:szCs w:val="22"/>
                <w:lang w:val="en-US"/>
              </w:rPr>
            </w:rPrChange>
          </w:rPr>
          <w:t xml:space="preserve"> associated</w:t>
        </w:r>
      </w:ins>
      <w:ins w:id="114" w:author="Smith, Alexander" w:date="2020-06-29T14:50:00Z">
        <w:r w:rsidR="001F653D" w:rsidRPr="001F653D">
          <w:rPr>
            <w:rFonts w:ascii="Arial" w:eastAsia="Times New Roman" w:hAnsi="Arial" w:cs="Arial"/>
            <w:lang w:val="en-US"/>
            <w:rPrChange w:id="115" w:author="Smith, Alexander" w:date="2020-06-29T14:59:00Z">
              <w:rPr>
                <w:rFonts w:eastAsia="Times New Roman"/>
                <w:sz w:val="22"/>
                <w:szCs w:val="22"/>
                <w:lang w:val="en-US"/>
              </w:rPr>
            </w:rPrChange>
          </w:rPr>
          <w:t xml:space="preserve"> NGS data</w:t>
        </w:r>
      </w:ins>
    </w:p>
    <w:p w:rsidR="00D15BF6" w:rsidRDefault="00D15BF6" w:rsidP="00D15BF6">
      <w:pPr>
        <w:rPr>
          <w:ins w:id="116" w:author="Smith, Alexander" w:date="2020-06-29T14:49:00Z"/>
          <w:rFonts w:eastAsia="Times New Roman"/>
          <w:sz w:val="22"/>
          <w:szCs w:val="22"/>
          <w:lang w:val="en-US"/>
        </w:rPr>
      </w:pPr>
    </w:p>
    <w:p w:rsidR="002A47B2" w:rsidRDefault="002A47B2" w:rsidP="00D15BF6">
      <w:pPr>
        <w:rPr>
          <w:ins w:id="117" w:author="Smith, Alexander" w:date="2020-06-29T15:06:00Z"/>
          <w:rFonts w:eastAsia="Times New Roman"/>
          <w:sz w:val="22"/>
          <w:szCs w:val="22"/>
          <w:lang w:val="en-US"/>
        </w:rPr>
      </w:pPr>
    </w:p>
    <w:p w:rsidR="002A47B2" w:rsidRDefault="002A47B2" w:rsidP="00D15BF6">
      <w:pPr>
        <w:rPr>
          <w:ins w:id="118" w:author="Smith, Alexander" w:date="2020-06-29T15:06:00Z"/>
          <w:rFonts w:eastAsia="Times New Roman"/>
          <w:sz w:val="22"/>
          <w:szCs w:val="22"/>
        </w:rPr>
      </w:pPr>
      <w:ins w:id="119" w:author="Smith, Alexander" w:date="2020-06-29T15:06:00Z">
        <w:r w:rsidRPr="002A47B2">
          <w:rPr>
            <w:rFonts w:eastAsia="Times New Roman"/>
            <w:sz w:val="22"/>
            <w:szCs w:val="22"/>
          </w:rPr>
          <w:t>We assessed sequence read output per target primer to demonstrate reagent set performance and provision of</w:t>
        </w:r>
        <w:r w:rsidRPr="002A47B2">
          <w:rPr>
            <w:rFonts w:eastAsia="Times New Roman"/>
            <w:sz w:val="22"/>
            <w:szCs w:val="22"/>
          </w:rPr>
          <w:br/>
          <w:t xml:space="preserve">reproducible sequence data across the target region design, within and between </w:t>
        </w:r>
      </w:ins>
      <w:ins w:id="120" w:author="Smith, Alexander" w:date="2020-06-29T15:49:00Z">
        <w:r w:rsidR="0047092E" w:rsidRPr="002A47B2">
          <w:rPr>
            <w:rFonts w:eastAsia="Times New Roman"/>
            <w:sz w:val="22"/>
            <w:szCs w:val="22"/>
          </w:rPr>
          <w:t>experiments</w:t>
        </w:r>
      </w:ins>
      <w:ins w:id="121" w:author="Smith, Alexander" w:date="2020-06-29T15:06:00Z">
        <w:r>
          <w:rPr>
            <w:rFonts w:eastAsia="Times New Roman"/>
            <w:sz w:val="22"/>
            <w:szCs w:val="22"/>
          </w:rPr>
          <w:t>.</w:t>
        </w:r>
      </w:ins>
    </w:p>
    <w:p w:rsidR="002A47B2" w:rsidRDefault="002A47B2" w:rsidP="00D15BF6">
      <w:pPr>
        <w:rPr>
          <w:ins w:id="122" w:author="Smith, Alexander" w:date="2020-06-29T15:06:00Z"/>
          <w:rFonts w:eastAsia="Times New Roman"/>
          <w:sz w:val="22"/>
          <w:szCs w:val="22"/>
          <w:lang w:val="en-US"/>
        </w:rPr>
      </w:pPr>
    </w:p>
    <w:p w:rsidR="00D15BF6" w:rsidRPr="005440A7" w:rsidRDefault="00D15BF6" w:rsidP="00D15BF6">
      <w:pPr>
        <w:rPr>
          <w:ins w:id="123" w:author="Smith, Alexander" w:date="2020-06-29T14:48:00Z"/>
          <w:rFonts w:asciiTheme="minorHAnsi" w:eastAsia="Times New Roman" w:hAnsiTheme="minorHAnsi" w:cstheme="minorHAnsi"/>
          <w:sz w:val="22"/>
          <w:szCs w:val="22"/>
          <w:lang w:val="en-US"/>
        </w:rPr>
      </w:pPr>
      <w:ins w:id="124" w:author="Smith, Alexander" w:date="2020-06-29T14:48:00Z">
        <w:r w:rsidRPr="005440A7">
          <w:rPr>
            <w:rFonts w:eastAsia="Times New Roman"/>
            <w:sz w:val="22"/>
            <w:szCs w:val="22"/>
            <w:lang w:val="en-US"/>
          </w:rPr>
          <w:t xml:space="preserve">Relative primer amplification across independent </w:t>
        </w:r>
      </w:ins>
      <w:proofErr w:type="spellStart"/>
      <w:ins w:id="125" w:author="Smith, Alexander" w:date="2020-06-29T15:00:00Z">
        <w:r w:rsidR="009E7138">
          <w:rPr>
            <w:rFonts w:eastAsia="Times New Roman"/>
            <w:sz w:val="22"/>
            <w:szCs w:val="22"/>
            <w:lang w:val="en-US"/>
          </w:rPr>
          <w:t>Qiaseq</w:t>
        </w:r>
        <w:proofErr w:type="spellEnd"/>
        <w:r w:rsidR="009E7138">
          <w:rPr>
            <w:rFonts w:eastAsia="Times New Roman"/>
            <w:sz w:val="22"/>
            <w:szCs w:val="22"/>
            <w:lang w:val="en-US"/>
          </w:rPr>
          <w:t xml:space="preserve"> </w:t>
        </w:r>
      </w:ins>
      <w:ins w:id="126" w:author="Smith, Alexander" w:date="2020-06-29T14:48:00Z">
        <w:r w:rsidRPr="005440A7">
          <w:rPr>
            <w:rFonts w:eastAsia="Times New Roman"/>
            <w:sz w:val="22"/>
            <w:szCs w:val="22"/>
            <w:lang w:val="en-US"/>
          </w:rPr>
          <w:t>experiments:</w:t>
        </w:r>
        <w:r w:rsidRPr="005440A7">
          <w:rPr>
            <w:rFonts w:asciiTheme="minorHAnsi" w:eastAsia="Times New Roman" w:hAnsiTheme="minorHAnsi" w:cstheme="minorHAnsi"/>
            <w:sz w:val="22"/>
            <w:szCs w:val="22"/>
            <w:lang w:val="en-US"/>
          </w:rPr>
          <w:t xml:space="preserve"> A) The relative proportion of processed, de-duplicated read numbers (reads with same unique molecular identifier  [UMI] merged into </w:t>
        </w:r>
        <w:proofErr w:type="spellStart"/>
        <w:r w:rsidRPr="005440A7">
          <w:rPr>
            <w:rFonts w:asciiTheme="minorHAnsi" w:eastAsia="Times New Roman" w:hAnsiTheme="minorHAnsi" w:cstheme="minorHAnsi"/>
            <w:sz w:val="22"/>
            <w:szCs w:val="22"/>
            <w:lang w:val="en-US"/>
          </w:rPr>
          <w:t>consensi</w:t>
        </w:r>
        <w:proofErr w:type="spellEnd"/>
        <w:r w:rsidRPr="005440A7">
          <w:rPr>
            <w:rFonts w:asciiTheme="minorHAnsi" w:eastAsia="Times New Roman" w:hAnsiTheme="minorHAnsi" w:cstheme="minorHAnsi"/>
            <w:sz w:val="22"/>
            <w:szCs w:val="22"/>
            <w:lang w:val="en-US"/>
          </w:rPr>
          <w:t xml:space="preserve">) associated with each assay primer are displayed as a </w:t>
        </w:r>
        <w:proofErr w:type="spellStart"/>
        <w:r w:rsidRPr="005440A7">
          <w:rPr>
            <w:rFonts w:asciiTheme="minorHAnsi" w:eastAsia="Times New Roman" w:hAnsiTheme="minorHAnsi" w:cstheme="minorHAnsi"/>
            <w:sz w:val="22"/>
            <w:szCs w:val="22"/>
            <w:lang w:val="en-US"/>
          </w:rPr>
          <w:t>boxplot</w:t>
        </w:r>
        <w:proofErr w:type="spellEnd"/>
        <w:r w:rsidRPr="005440A7">
          <w:rPr>
            <w:rFonts w:asciiTheme="minorHAnsi" w:eastAsia="Times New Roman" w:hAnsiTheme="minorHAnsi" w:cstheme="minorHAnsi"/>
            <w:sz w:val="22"/>
            <w:szCs w:val="22"/>
            <w:lang w:val="en-US"/>
          </w:rPr>
          <w:t xml:space="preserve"> for each of the 24 independent Myeloid </w:t>
        </w:r>
        <w:proofErr w:type="spellStart"/>
        <w:r w:rsidRPr="005440A7">
          <w:rPr>
            <w:rFonts w:asciiTheme="minorHAnsi" w:eastAsia="Times New Roman" w:hAnsiTheme="minorHAnsi" w:cstheme="minorHAnsi"/>
            <w:sz w:val="22"/>
            <w:szCs w:val="22"/>
            <w:lang w:val="en-US"/>
          </w:rPr>
          <w:t>Qiaseq</w:t>
        </w:r>
        <w:proofErr w:type="spellEnd"/>
        <w:r w:rsidRPr="005440A7">
          <w:rPr>
            <w:rFonts w:asciiTheme="minorHAnsi" w:eastAsia="Times New Roman" w:hAnsiTheme="minorHAnsi" w:cstheme="minorHAnsi"/>
            <w:sz w:val="22"/>
            <w:szCs w:val="22"/>
            <w:lang w:val="en-US"/>
          </w:rPr>
          <w:t xml:space="preserve"> experiments run in experiment batch1 using a mid-output kit (plus an additional 24 </w:t>
        </w:r>
        <w:r>
          <w:rPr>
            <w:rFonts w:asciiTheme="minorHAnsi" w:eastAsia="Times New Roman" w:hAnsiTheme="minorHAnsi" w:cstheme="minorHAnsi"/>
            <w:sz w:val="22"/>
            <w:szCs w:val="22"/>
            <w:lang w:val="en-US"/>
          </w:rPr>
          <w:t xml:space="preserve">associated </w:t>
        </w:r>
        <w:proofErr w:type="gramStart"/>
        <w:r>
          <w:rPr>
            <w:rFonts w:asciiTheme="minorHAnsi" w:eastAsia="Times New Roman" w:hAnsiTheme="minorHAnsi" w:cstheme="minorHAnsi"/>
            <w:sz w:val="22"/>
            <w:szCs w:val="22"/>
            <w:lang w:val="en-US"/>
          </w:rPr>
          <w:t xml:space="preserve">with </w:t>
        </w:r>
        <w:r w:rsidRPr="005440A7">
          <w:rPr>
            <w:rFonts w:asciiTheme="minorHAnsi" w:eastAsia="Times New Roman" w:hAnsiTheme="minorHAnsi" w:cstheme="minorHAnsi"/>
            <w:sz w:val="22"/>
            <w:szCs w:val="22"/>
            <w:lang w:val="en-US"/>
          </w:rPr>
          <w:t xml:space="preserve"> another</w:t>
        </w:r>
        <w:proofErr w:type="gramEnd"/>
        <w:r w:rsidRPr="005440A7">
          <w:rPr>
            <w:rFonts w:asciiTheme="minorHAnsi" w:eastAsia="Times New Roman" w:hAnsiTheme="minorHAnsi" w:cstheme="minorHAnsi"/>
            <w:sz w:val="22"/>
            <w:szCs w:val="22"/>
            <w:lang w:val="en-US"/>
          </w:rPr>
          <w:t xml:space="preserve"> </w:t>
        </w:r>
        <w:proofErr w:type="spellStart"/>
        <w:r w:rsidRPr="005440A7">
          <w:rPr>
            <w:rFonts w:asciiTheme="minorHAnsi" w:eastAsia="Times New Roman" w:hAnsiTheme="minorHAnsi" w:cstheme="minorHAnsi"/>
            <w:sz w:val="22"/>
            <w:szCs w:val="22"/>
            <w:lang w:val="en-US"/>
          </w:rPr>
          <w:t>Qiaseq</w:t>
        </w:r>
        <w:proofErr w:type="spellEnd"/>
        <w:r w:rsidRPr="005440A7">
          <w:rPr>
            <w:rFonts w:asciiTheme="minorHAnsi" w:eastAsia="Times New Roman" w:hAnsiTheme="minorHAnsi" w:cstheme="minorHAnsi"/>
            <w:sz w:val="22"/>
            <w:szCs w:val="22"/>
            <w:lang w:val="en-US"/>
          </w:rPr>
          <w:t xml:space="preserve"> p</w:t>
        </w:r>
        <w:r>
          <w:rPr>
            <w:rFonts w:asciiTheme="minorHAnsi" w:eastAsia="Times New Roman" w:hAnsiTheme="minorHAnsi" w:cstheme="minorHAnsi"/>
            <w:sz w:val="22"/>
            <w:szCs w:val="22"/>
            <w:lang w:val="en-US"/>
          </w:rPr>
          <w:t xml:space="preserve">anel experiment: not shown). </w:t>
        </w:r>
      </w:ins>
      <w:ins w:id="127" w:author="Smith, Alexander" w:date="2020-06-29T14:50:00Z">
        <w:r w:rsidR="00CE5DB8">
          <w:rPr>
            <w:rFonts w:asciiTheme="minorHAnsi" w:eastAsia="Times New Roman" w:hAnsiTheme="minorHAnsi" w:cstheme="minorHAnsi"/>
            <w:sz w:val="22"/>
            <w:szCs w:val="22"/>
            <w:lang w:val="en-US"/>
          </w:rPr>
          <w:t>Total</w:t>
        </w:r>
      </w:ins>
      <w:ins w:id="128" w:author="Smith, Alexander" w:date="2020-06-29T14:48:00Z">
        <w:r w:rsidRPr="005440A7">
          <w:rPr>
            <w:rFonts w:asciiTheme="minorHAnsi" w:eastAsia="Times New Roman" w:hAnsiTheme="minorHAnsi" w:cstheme="minorHAnsi"/>
            <w:sz w:val="22"/>
            <w:szCs w:val="22"/>
            <w:lang w:val="en-US"/>
          </w:rPr>
          <w:t xml:space="preserve"> sequence data is used here and normalization via sub-sampling raw read input was not performed. All </w:t>
        </w:r>
        <w:proofErr w:type="spellStart"/>
        <w:r w:rsidRPr="005440A7">
          <w:rPr>
            <w:rFonts w:asciiTheme="minorHAnsi" w:eastAsia="Times New Roman" w:hAnsiTheme="minorHAnsi" w:cstheme="minorHAnsi"/>
            <w:sz w:val="22"/>
            <w:szCs w:val="22"/>
            <w:lang w:val="en-US"/>
          </w:rPr>
          <w:t>boxplot</w:t>
        </w:r>
        <w:proofErr w:type="spellEnd"/>
        <w:r w:rsidRPr="005440A7">
          <w:rPr>
            <w:rFonts w:asciiTheme="minorHAnsi" w:eastAsia="Times New Roman" w:hAnsiTheme="minorHAnsi" w:cstheme="minorHAnsi"/>
            <w:sz w:val="22"/>
            <w:szCs w:val="22"/>
            <w:lang w:val="en-US"/>
          </w:rPr>
          <w:t xml:space="preserve"> inter-quartile ranges (25th-75th percentile) are shown (dense black regions). Whiskers extending from these regions indicate upper and lower extremes within 75th/25th inter-quartile ranges +/- 1.5*IQR. B: batch 2, comprising 24 independent Myeloid </w:t>
        </w:r>
        <w:proofErr w:type="spellStart"/>
        <w:r w:rsidRPr="005440A7">
          <w:rPr>
            <w:rFonts w:asciiTheme="minorHAnsi" w:eastAsia="Times New Roman" w:hAnsiTheme="minorHAnsi" w:cstheme="minorHAnsi"/>
            <w:sz w:val="22"/>
            <w:szCs w:val="22"/>
            <w:lang w:val="en-US"/>
          </w:rPr>
          <w:t>Qiaseq</w:t>
        </w:r>
        <w:proofErr w:type="spellEnd"/>
        <w:r w:rsidRPr="005440A7">
          <w:rPr>
            <w:rFonts w:asciiTheme="minorHAnsi" w:eastAsia="Times New Roman" w:hAnsiTheme="minorHAnsi" w:cstheme="minorHAnsi"/>
            <w:sz w:val="22"/>
            <w:szCs w:val="22"/>
            <w:lang w:val="en-US"/>
          </w:rPr>
          <w:t xml:space="preserve"> assays using a high-output </w:t>
        </w:r>
        <w:proofErr w:type="spellStart"/>
        <w:r w:rsidRPr="005440A7">
          <w:rPr>
            <w:rFonts w:asciiTheme="minorHAnsi" w:eastAsia="Times New Roman" w:hAnsiTheme="minorHAnsi" w:cstheme="minorHAnsi"/>
            <w:sz w:val="22"/>
            <w:szCs w:val="22"/>
            <w:lang w:val="en-US"/>
          </w:rPr>
          <w:t>Nextseq</w:t>
        </w:r>
        <w:proofErr w:type="spellEnd"/>
        <w:r w:rsidRPr="005440A7">
          <w:rPr>
            <w:rFonts w:asciiTheme="minorHAnsi" w:eastAsia="Times New Roman" w:hAnsiTheme="minorHAnsi" w:cstheme="minorHAnsi"/>
            <w:sz w:val="22"/>
            <w:szCs w:val="22"/>
            <w:lang w:val="en-US"/>
          </w:rPr>
          <w:t xml:space="preserve"> sequencing kit (plus an additional 24 of which being for another </w:t>
        </w:r>
        <w:proofErr w:type="spellStart"/>
        <w:r w:rsidRPr="005440A7">
          <w:rPr>
            <w:rFonts w:asciiTheme="minorHAnsi" w:eastAsia="Times New Roman" w:hAnsiTheme="minorHAnsi" w:cstheme="minorHAnsi"/>
            <w:sz w:val="22"/>
            <w:szCs w:val="22"/>
            <w:lang w:val="en-US"/>
          </w:rPr>
          <w:t>Qiaseq</w:t>
        </w:r>
        <w:proofErr w:type="spellEnd"/>
        <w:r w:rsidRPr="005440A7">
          <w:rPr>
            <w:rFonts w:asciiTheme="minorHAnsi" w:eastAsia="Times New Roman" w:hAnsiTheme="minorHAnsi" w:cstheme="minorHAnsi"/>
            <w:sz w:val="22"/>
            <w:szCs w:val="22"/>
            <w:lang w:val="en-US"/>
          </w:rPr>
          <w:t xml:space="preserve"> panel experiment: not shown).</w:t>
        </w:r>
      </w:ins>
    </w:p>
    <w:p w:rsidR="00D15BF6" w:rsidRPr="003C06B0" w:rsidRDefault="00D15BF6" w:rsidP="00D15BF6">
      <w:pPr>
        <w:rPr>
          <w:ins w:id="129" w:author="Smith, Alexander" w:date="2020-06-29T14:48:00Z"/>
          <w:rFonts w:ascii="Arial" w:eastAsia="Times New Roman" w:hAnsi="Arial" w:cs="Arial"/>
        </w:rPr>
      </w:pPr>
    </w:p>
    <w:p w:rsidR="00D15BF6" w:rsidRPr="00743CAB" w:rsidRDefault="00D15BF6" w:rsidP="00D15BF6">
      <w:pPr>
        <w:rPr>
          <w:ins w:id="130" w:author="Smith, Alexander" w:date="2020-06-29T14:48:00Z"/>
          <w:rFonts w:ascii="Arial" w:hAnsi="Arial" w:cs="Arial"/>
        </w:rPr>
      </w:pPr>
      <w:ins w:id="131" w:author="Smith, Alexander" w:date="2020-06-29T14:48:00Z">
        <w:r>
          <w:rPr>
            <w:rFonts w:ascii="Arial" w:hAnsi="Arial" w:cs="Arial"/>
          </w:rPr>
          <w:t>A</w:t>
        </w:r>
      </w:ins>
    </w:p>
    <w:p w:rsidR="00D15BF6" w:rsidRDefault="004B4EB5" w:rsidP="00D15BF6">
      <w:pPr>
        <w:rPr>
          <w:ins w:id="132" w:author="Smith, Alexander" w:date="2020-06-29T14:48:00Z"/>
          <w:rFonts w:ascii="Arial" w:eastAsia="Times New Roman" w:hAnsi="Arial" w:cs="Arial"/>
          <w:b/>
          <w:bCs/>
        </w:rPr>
      </w:pPr>
      <w:ins w:id="133" w:author="Smith, Alexander" w:date="2020-06-29T14:48:00Z">
        <w:r>
          <w:rPr>
            <w:rFonts w:ascii="Arial" w:eastAsia="Times New Roman" w:hAnsi="Arial" w:cs="Arial"/>
            <w:b/>
            <w:bCs/>
            <w:noProof/>
            <w:lang w:val="en-US" w:eastAsia="en-US"/>
            <w:rPrChange w:id="134" w:author="Unknown">
              <w:rPr>
                <w:noProof/>
                <w:lang w:val="en-US" w:eastAsia="en-US"/>
              </w:rPr>
            </w:rPrChange>
          </w:rPr>
          <w:drawing>
            <wp:inline distT="0" distB="0" distL="0" distR="0">
              <wp:extent cx="6390005" cy="3310255"/>
              <wp:effectExtent l="0" t="0" r="0" b="4445"/>
              <wp:docPr id="14" name="Picture 8" descr="primer_sample_mid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8" descr="primer_sample_mid_1.pdf"/>
                      <pic:cNvPicPr>
                        <a:picLocks noChangeAspect="1"/>
                      </pic:cNvPicPr>
                    </pic:nvPicPr>
                    <pic:blipFill>
                      <a:blip r:embed="rId95"/>
                      <a:srcRect/>
                      <a:stretch>
                        <a:fillRect/>
                      </a:stretch>
                    </pic:blipFill>
                    <pic:spPr bwMode="auto">
                      <a:xfrm>
                        <a:off x="0" y="0"/>
                        <a:ext cx="6390005" cy="3310255"/>
                      </a:xfrm>
                      <a:prstGeom prst="rect">
                        <a:avLst/>
                      </a:prstGeom>
                      <a:noFill/>
                      <a:ln w="9525">
                        <a:noFill/>
                        <a:miter lim="800000"/>
                        <a:headEnd/>
                        <a:tailEnd/>
                      </a:ln>
                    </pic:spPr>
                  </pic:pic>
                </a:graphicData>
              </a:graphic>
            </wp:inline>
          </w:drawing>
        </w:r>
      </w:ins>
    </w:p>
    <w:p w:rsidR="00D15BF6" w:rsidRDefault="00D15BF6" w:rsidP="00D15BF6">
      <w:pPr>
        <w:rPr>
          <w:ins w:id="135" w:author="Smith, Alexander" w:date="2020-06-29T14:48:00Z"/>
          <w:rFonts w:ascii="Arial" w:eastAsia="Times New Roman" w:hAnsi="Arial" w:cs="Arial"/>
          <w:b/>
          <w:bCs/>
        </w:rPr>
      </w:pPr>
    </w:p>
    <w:p w:rsidR="00D15BF6" w:rsidRPr="009819B4" w:rsidRDefault="00D15BF6" w:rsidP="00D15BF6">
      <w:pPr>
        <w:rPr>
          <w:ins w:id="136" w:author="Smith, Alexander" w:date="2020-06-29T14:48:00Z"/>
          <w:rFonts w:ascii="Arial" w:eastAsia="Times New Roman" w:hAnsi="Arial" w:cs="Arial"/>
        </w:rPr>
      </w:pPr>
      <w:ins w:id="137" w:author="Smith, Alexander" w:date="2020-06-29T14:48:00Z">
        <w:r>
          <w:rPr>
            <w:rFonts w:ascii="Arial" w:eastAsia="Times New Roman" w:hAnsi="Arial" w:cs="Arial"/>
          </w:rPr>
          <w:t>B</w:t>
        </w:r>
      </w:ins>
    </w:p>
    <w:p w:rsidR="00D15BF6" w:rsidRDefault="004B4EB5" w:rsidP="00D15BF6">
      <w:pPr>
        <w:rPr>
          <w:ins w:id="138" w:author="Smith, Alexander" w:date="2020-06-29T14:48:00Z"/>
          <w:rFonts w:ascii="Arial" w:eastAsia="Times New Roman" w:hAnsi="Arial" w:cs="Arial"/>
        </w:rPr>
      </w:pPr>
      <w:ins w:id="139" w:author="Smith, Alexander" w:date="2020-06-29T14:48:00Z">
        <w:r>
          <w:rPr>
            <w:rFonts w:ascii="Arial" w:eastAsia="Times New Roman" w:hAnsi="Arial" w:cs="Arial"/>
            <w:b/>
            <w:bCs/>
            <w:noProof/>
            <w:lang w:val="en-US" w:eastAsia="en-US"/>
            <w:rPrChange w:id="140" w:author="Unknown">
              <w:rPr>
                <w:noProof/>
                <w:lang w:val="en-US" w:eastAsia="en-US"/>
              </w:rPr>
            </w:rPrChange>
          </w:rPr>
          <w:drawing>
            <wp:inline distT="0" distB="0" distL="0" distR="0">
              <wp:extent cx="6390005" cy="3250565"/>
              <wp:effectExtent l="0" t="0" r="0" b="6985"/>
              <wp:docPr id="15" name="Picture 4" descr="primer_sample_highout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4" descr="primer_sample_highout_2.pdf"/>
                      <pic:cNvPicPr>
                        <a:picLocks noChangeAspect="1"/>
                      </pic:cNvPicPr>
                    </pic:nvPicPr>
                    <pic:blipFill>
                      <a:blip r:embed="rId96"/>
                      <a:srcRect/>
                      <a:stretch>
                        <a:fillRect/>
                      </a:stretch>
                    </pic:blipFill>
                    <pic:spPr bwMode="auto">
                      <a:xfrm>
                        <a:off x="0" y="0"/>
                        <a:ext cx="6390005" cy="3250565"/>
                      </a:xfrm>
                      <a:prstGeom prst="rect">
                        <a:avLst/>
                      </a:prstGeom>
                      <a:noFill/>
                      <a:ln w="9525">
                        <a:noFill/>
                        <a:miter lim="800000"/>
                        <a:headEnd/>
                        <a:tailEnd/>
                      </a:ln>
                    </pic:spPr>
                  </pic:pic>
                </a:graphicData>
              </a:graphic>
            </wp:inline>
          </w:drawing>
        </w:r>
      </w:ins>
    </w:p>
    <w:p w:rsidR="00D15BF6" w:rsidRDefault="00D15BF6" w:rsidP="00D15BF6">
      <w:pPr>
        <w:rPr>
          <w:ins w:id="141" w:author="Smith, Alexander" w:date="2020-06-29T14:48:00Z"/>
          <w:rFonts w:ascii="Arial" w:eastAsia="Times New Roman" w:hAnsi="Arial" w:cs="Arial"/>
        </w:rPr>
      </w:pPr>
      <w:ins w:id="142" w:author="Smith, Alexander" w:date="2020-06-29T14:48:00Z">
        <w:r>
          <w:rPr>
            <w:rFonts w:ascii="Arial" w:eastAsia="Times New Roman" w:hAnsi="Arial" w:cs="Arial"/>
          </w:rPr>
          <w:br w:type="page"/>
        </w:r>
      </w:ins>
    </w:p>
    <w:p w:rsidR="00D15BF6" w:rsidRPr="005440A7" w:rsidRDefault="00D15BF6" w:rsidP="00D15BF6">
      <w:pPr>
        <w:spacing w:line="276" w:lineRule="auto"/>
        <w:rPr>
          <w:ins w:id="143" w:author="Smith, Alexander" w:date="2020-06-29T14:48:00Z"/>
          <w:rFonts w:asciiTheme="minorHAnsi" w:eastAsia="Times New Roman" w:hAnsiTheme="minorHAnsi" w:cstheme="minorHAnsi"/>
        </w:rPr>
      </w:pPr>
      <w:proofErr w:type="gramStart"/>
      <w:ins w:id="144" w:author="Smith, Alexander" w:date="2020-06-29T14:48:00Z">
        <w:r w:rsidRPr="005440A7">
          <w:rPr>
            <w:rFonts w:asciiTheme="minorHAnsi" w:eastAsia="Times New Roman" w:hAnsiTheme="minorHAnsi" w:cstheme="minorHAnsi"/>
            <w:lang w:val="en-US"/>
          </w:rPr>
          <w:t>Relative primer amplification across independent experiments.</w:t>
        </w:r>
        <w:proofErr w:type="gramEnd"/>
        <w:r w:rsidRPr="005440A7">
          <w:rPr>
            <w:rFonts w:asciiTheme="minorHAnsi" w:eastAsia="Times New Roman" w:hAnsiTheme="minorHAnsi" w:cstheme="minorHAnsi"/>
            <w:lang w:val="en-US"/>
          </w:rPr>
          <w:t xml:space="preserve"> The relative proportion of UMI read numbers </w:t>
        </w:r>
        <w:r w:rsidRPr="005440A7">
          <w:rPr>
            <w:rFonts w:asciiTheme="minorHAnsi" w:eastAsia="Times New Roman" w:hAnsiTheme="minorHAnsi" w:cstheme="minorHAnsi"/>
          </w:rPr>
          <w:t>associated</w:t>
        </w:r>
        <w:r w:rsidRPr="005440A7">
          <w:rPr>
            <w:rFonts w:asciiTheme="minorHAnsi" w:eastAsia="Times New Roman" w:hAnsiTheme="minorHAnsi" w:cstheme="minorHAnsi"/>
            <w:lang w:val="en-US"/>
          </w:rPr>
          <w:t xml:space="preserve"> with each assay primer are displayed as a </w:t>
        </w:r>
        <w:proofErr w:type="spellStart"/>
        <w:r w:rsidRPr="005440A7">
          <w:rPr>
            <w:rFonts w:asciiTheme="minorHAnsi" w:eastAsia="Times New Roman" w:hAnsiTheme="minorHAnsi" w:cstheme="minorHAnsi"/>
            <w:lang w:val="en-US"/>
          </w:rPr>
          <w:t>boxplot</w:t>
        </w:r>
        <w:proofErr w:type="spellEnd"/>
        <w:r w:rsidRPr="005440A7">
          <w:rPr>
            <w:rFonts w:asciiTheme="minorHAnsi" w:eastAsia="Times New Roman" w:hAnsiTheme="minorHAnsi" w:cstheme="minorHAnsi"/>
            <w:lang w:val="en-US"/>
          </w:rPr>
          <w:t xml:space="preserve"> using data from a representative 24 independent </w:t>
        </w:r>
        <w:proofErr w:type="spellStart"/>
        <w:r w:rsidRPr="005440A7">
          <w:rPr>
            <w:rFonts w:asciiTheme="minorHAnsi" w:eastAsia="Times New Roman" w:hAnsiTheme="minorHAnsi" w:cstheme="minorHAnsi"/>
            <w:lang w:val="en-US"/>
          </w:rPr>
          <w:t>QiaSeq</w:t>
        </w:r>
        <w:proofErr w:type="spellEnd"/>
        <w:r w:rsidRPr="005440A7">
          <w:rPr>
            <w:rFonts w:asciiTheme="minorHAnsi" w:eastAsia="Times New Roman" w:hAnsiTheme="minorHAnsi" w:cstheme="minorHAnsi"/>
            <w:lang w:val="en-US"/>
          </w:rPr>
          <w:t xml:space="preserve">-NGS experiments (batch 1) subsequently </w:t>
        </w:r>
        <w:proofErr w:type="spellStart"/>
        <w:r w:rsidRPr="005440A7">
          <w:rPr>
            <w:rFonts w:asciiTheme="minorHAnsi" w:eastAsia="Times New Roman" w:hAnsiTheme="minorHAnsi" w:cstheme="minorHAnsi"/>
            <w:lang w:val="en-US"/>
          </w:rPr>
          <w:t>analysed</w:t>
        </w:r>
        <w:proofErr w:type="spellEnd"/>
        <w:r w:rsidRPr="005440A7">
          <w:rPr>
            <w:rFonts w:asciiTheme="minorHAnsi" w:eastAsia="Times New Roman" w:hAnsiTheme="minorHAnsi" w:cstheme="minorHAnsi"/>
            <w:lang w:val="en-US"/>
          </w:rPr>
          <w:t xml:space="preserve"> in Snappy with standard configuration; ranked left to right in order of least to most abundant target </w:t>
        </w:r>
        <w:proofErr w:type="spellStart"/>
        <w:r w:rsidRPr="005440A7">
          <w:rPr>
            <w:rFonts w:asciiTheme="minorHAnsi" w:eastAsia="Times New Roman" w:hAnsiTheme="minorHAnsi" w:cstheme="minorHAnsi"/>
            <w:lang w:val="en-US"/>
          </w:rPr>
          <w:t>amplicon</w:t>
        </w:r>
        <w:proofErr w:type="spellEnd"/>
        <w:r w:rsidRPr="005440A7">
          <w:rPr>
            <w:rFonts w:asciiTheme="minorHAnsi" w:eastAsia="Times New Roman" w:hAnsiTheme="minorHAnsi" w:cstheme="minorHAnsi"/>
            <w:lang w:val="en-US"/>
          </w:rPr>
          <w:t xml:space="preserve"> on average. </w:t>
        </w:r>
        <w:proofErr w:type="spellStart"/>
        <w:r w:rsidRPr="005440A7">
          <w:rPr>
            <w:rFonts w:asciiTheme="minorHAnsi" w:eastAsia="Times New Roman" w:hAnsiTheme="minorHAnsi" w:cstheme="minorHAnsi"/>
            <w:lang w:val="en-US"/>
          </w:rPr>
          <w:t>Boxplot</w:t>
        </w:r>
        <w:proofErr w:type="spellEnd"/>
        <w:r w:rsidRPr="005440A7">
          <w:rPr>
            <w:rFonts w:asciiTheme="minorHAnsi" w:eastAsia="Times New Roman" w:hAnsiTheme="minorHAnsi" w:cstheme="minorHAnsi"/>
            <w:lang w:val="en-US"/>
          </w:rPr>
          <w:t xml:space="preserve"> inter-quartile ranges (25</w:t>
        </w:r>
        <w:r w:rsidRPr="005440A7">
          <w:rPr>
            <w:rFonts w:asciiTheme="minorHAnsi" w:eastAsia="Times New Roman" w:hAnsiTheme="minorHAnsi" w:cstheme="minorHAnsi"/>
            <w:vertAlign w:val="superscript"/>
            <w:lang w:val="en-US"/>
          </w:rPr>
          <w:t>th</w:t>
        </w:r>
        <w:r w:rsidRPr="005440A7">
          <w:rPr>
            <w:rFonts w:asciiTheme="minorHAnsi" w:eastAsia="Times New Roman" w:hAnsiTheme="minorHAnsi" w:cstheme="minorHAnsi"/>
            <w:lang w:val="en-US"/>
          </w:rPr>
          <w:t>-75</w:t>
        </w:r>
        <w:r w:rsidRPr="005440A7">
          <w:rPr>
            <w:rFonts w:asciiTheme="minorHAnsi" w:eastAsia="Times New Roman" w:hAnsiTheme="minorHAnsi" w:cstheme="minorHAnsi"/>
            <w:vertAlign w:val="superscript"/>
            <w:lang w:val="en-US"/>
          </w:rPr>
          <w:t>th</w:t>
        </w:r>
        <w:r w:rsidRPr="005440A7">
          <w:rPr>
            <w:rFonts w:asciiTheme="minorHAnsi" w:eastAsia="Times New Roman" w:hAnsiTheme="minorHAnsi" w:cstheme="minorHAnsi"/>
            <w:lang w:val="en-US"/>
          </w:rPr>
          <w:t xml:space="preserve"> percentile) are shown (grey </w:t>
        </w:r>
        <w:proofErr w:type="gramStart"/>
        <w:r w:rsidRPr="005440A7">
          <w:rPr>
            <w:rFonts w:asciiTheme="minorHAnsi" w:eastAsia="Times New Roman" w:hAnsiTheme="minorHAnsi" w:cstheme="minorHAnsi"/>
            <w:lang w:val="en-US"/>
          </w:rPr>
          <w:t>boxes )</w:t>
        </w:r>
        <w:proofErr w:type="gramEnd"/>
        <w:r w:rsidRPr="005440A7">
          <w:rPr>
            <w:rFonts w:asciiTheme="minorHAnsi" w:eastAsia="Times New Roman" w:hAnsiTheme="minorHAnsi" w:cstheme="minorHAnsi"/>
            <w:lang w:val="en-US"/>
          </w:rPr>
          <w:t xml:space="preserve"> around median (black lines centering boxes). </w:t>
        </w:r>
        <w:proofErr w:type="gramStart"/>
        <w:r w:rsidRPr="005440A7">
          <w:rPr>
            <w:rFonts w:asciiTheme="minorHAnsi" w:eastAsia="Times New Roman" w:hAnsiTheme="minorHAnsi" w:cstheme="minorHAnsi"/>
            <w:lang w:val="en-US"/>
          </w:rPr>
          <w:t>X axis</w:t>
        </w:r>
        <w:proofErr w:type="gramEnd"/>
        <w:r w:rsidRPr="005440A7">
          <w:rPr>
            <w:rFonts w:asciiTheme="minorHAnsi" w:eastAsia="Times New Roman" w:hAnsiTheme="minorHAnsi" w:cstheme="minorHAnsi"/>
            <w:lang w:val="en-US"/>
          </w:rPr>
          <w:t xml:space="preserve"> ordered by average </w:t>
        </w:r>
        <w:r w:rsidRPr="005440A7">
          <w:rPr>
            <w:rFonts w:asciiTheme="minorHAnsi" w:eastAsia="Times New Roman" w:hAnsiTheme="minorHAnsi" w:cstheme="minorHAnsi"/>
          </w:rPr>
          <w:t xml:space="preserve">relative amplification (proportion). </w:t>
        </w:r>
      </w:ins>
    </w:p>
    <w:p w:rsidR="00D15BF6" w:rsidRDefault="00D15BF6" w:rsidP="00D15BF6">
      <w:pPr>
        <w:rPr>
          <w:ins w:id="145" w:author="Smith, Alexander" w:date="2020-06-29T14:48:00Z"/>
          <w:rFonts w:ascii="Arial" w:eastAsia="Times New Roman" w:hAnsi="Arial" w:cs="Arial"/>
          <w:b/>
          <w:bCs/>
        </w:rPr>
      </w:pPr>
    </w:p>
    <w:p w:rsidR="00D15BF6" w:rsidRDefault="004B4EB5" w:rsidP="00D15BF6">
      <w:pPr>
        <w:rPr>
          <w:ins w:id="146" w:author="Smith, Alexander" w:date="2020-06-29T14:48:00Z"/>
          <w:rFonts w:ascii="Arial" w:eastAsia="Times New Roman" w:hAnsi="Arial" w:cs="Arial"/>
          <w:b/>
          <w:bCs/>
        </w:rPr>
      </w:pPr>
      <w:ins w:id="147" w:author="Smith, Alexander" w:date="2020-06-29T14:48:00Z">
        <w:r>
          <w:rPr>
            <w:rFonts w:ascii="Arial" w:eastAsia="Times New Roman" w:hAnsi="Arial" w:cs="Arial"/>
            <w:b/>
            <w:bCs/>
            <w:noProof/>
            <w:lang w:val="en-US" w:eastAsia="en-US"/>
            <w:rPrChange w:id="148" w:author="Unknown">
              <w:rPr>
                <w:noProof/>
                <w:lang w:val="en-US" w:eastAsia="en-US"/>
              </w:rPr>
            </w:rPrChange>
          </w:rPr>
          <w:drawing>
            <wp:inline distT="0" distB="0" distL="0" distR="0">
              <wp:extent cx="6390005" cy="3434715"/>
              <wp:effectExtent l="0" t="0" r="0" b="0"/>
              <wp:docPr id="16" name="Picture 4" descr="new_myeloid_mid_primer_ran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4" descr="new_myeloid_mid_primer_rank.pdf"/>
                      <pic:cNvPicPr>
                        <a:picLocks noChangeAspect="1"/>
                      </pic:cNvPicPr>
                    </pic:nvPicPr>
                    <pic:blipFill>
                      <a:blip r:embed="rId97"/>
                      <a:srcRect/>
                      <a:stretch>
                        <a:fillRect/>
                      </a:stretch>
                    </pic:blipFill>
                    <pic:spPr bwMode="auto">
                      <a:xfrm>
                        <a:off x="0" y="0"/>
                        <a:ext cx="6390005" cy="3434715"/>
                      </a:xfrm>
                      <a:prstGeom prst="rect">
                        <a:avLst/>
                      </a:prstGeom>
                      <a:noFill/>
                      <a:ln w="9525">
                        <a:noFill/>
                        <a:miter lim="800000"/>
                        <a:headEnd/>
                        <a:tailEnd/>
                      </a:ln>
                    </pic:spPr>
                  </pic:pic>
                </a:graphicData>
              </a:graphic>
            </wp:inline>
          </w:drawing>
        </w:r>
      </w:ins>
    </w:p>
    <w:p w:rsidR="00D15BF6" w:rsidRDefault="00D15BF6" w:rsidP="00D15BF6">
      <w:pPr>
        <w:rPr>
          <w:ins w:id="149" w:author="Smith, Alexander" w:date="2020-06-29T14:48:00Z"/>
          <w:rFonts w:ascii="Arial" w:eastAsia="Times New Roman" w:hAnsi="Arial" w:cs="Arial"/>
          <w:b/>
          <w:bCs/>
        </w:rPr>
      </w:pPr>
    </w:p>
    <w:p w:rsidR="00D15BF6" w:rsidRDefault="00D15BF6" w:rsidP="00D15BF6">
      <w:pPr>
        <w:rPr>
          <w:ins w:id="150" w:author="Smith, Alexander" w:date="2020-06-29T14:48:00Z"/>
          <w:rFonts w:ascii="Arial" w:eastAsia="Times New Roman" w:hAnsi="Arial" w:cs="Arial"/>
          <w:b/>
          <w:bCs/>
        </w:rPr>
      </w:pPr>
    </w:p>
    <w:p w:rsidR="00D15BF6" w:rsidRDefault="00D15BF6" w:rsidP="00D15BF6">
      <w:pPr>
        <w:rPr>
          <w:ins w:id="151" w:author="Smith, Alexander" w:date="2020-06-29T14:48:00Z"/>
          <w:rFonts w:ascii="Arial" w:eastAsia="Times New Roman" w:hAnsi="Arial" w:cs="Arial"/>
          <w:b/>
          <w:bCs/>
        </w:rPr>
      </w:pPr>
    </w:p>
    <w:p w:rsidR="00D15BF6" w:rsidRDefault="00D15BF6" w:rsidP="00D15BF6">
      <w:pPr>
        <w:rPr>
          <w:ins w:id="152" w:author="Smith, Alexander" w:date="2020-06-29T14:48:00Z"/>
          <w:rFonts w:ascii="Arial" w:eastAsia="Times New Roman" w:hAnsi="Arial" w:cs="Arial"/>
          <w:b/>
          <w:bCs/>
          <w:lang w:val="en-US"/>
        </w:rPr>
      </w:pPr>
      <w:ins w:id="153" w:author="Smith, Alexander" w:date="2020-06-29T14:48:00Z">
        <w:r>
          <w:rPr>
            <w:rFonts w:ascii="Arial" w:eastAsia="Times New Roman" w:hAnsi="Arial" w:cs="Arial"/>
            <w:b/>
            <w:bCs/>
            <w:lang w:val="en-US"/>
          </w:rPr>
          <w:br w:type="page"/>
        </w:r>
      </w:ins>
    </w:p>
    <w:p w:rsidR="001D62CA" w:rsidRPr="007E4992" w:rsidRDefault="001D62CA" w:rsidP="001D62CA">
      <w:pPr>
        <w:pStyle w:val="Heading2"/>
        <w:spacing w:line="276" w:lineRule="auto"/>
        <w:rPr>
          <w:rFonts w:eastAsia="Times New Roman"/>
        </w:rPr>
      </w:pPr>
      <w:r>
        <w:rPr>
          <w:rFonts w:eastAsia="Times New Roman"/>
        </w:rPr>
        <w:t>3</w:t>
      </w:r>
      <w:r w:rsidRPr="007E4992">
        <w:rPr>
          <w:rFonts w:eastAsia="Times New Roman"/>
        </w:rPr>
        <w:t>.3 Interpretation</w:t>
      </w:r>
      <w:bookmarkEnd w:id="91"/>
    </w:p>
    <w:p w:rsidR="001D62CA" w:rsidRPr="007E4992" w:rsidRDefault="001D62CA" w:rsidP="001D62CA">
      <w:pPr>
        <w:spacing w:line="276" w:lineRule="auto"/>
        <w:rPr>
          <w:rFonts w:asciiTheme="minorHAnsi" w:eastAsia="Times New Roman" w:hAnsiTheme="minorHAnsi" w:cstheme="minorHAnsi"/>
        </w:rPr>
      </w:pPr>
      <w:r>
        <w:rPr>
          <w:rFonts w:asciiTheme="minorHAnsi" w:eastAsia="Times New Roman" w:hAnsiTheme="minorHAnsi" w:cstheme="minorHAnsi"/>
        </w:rPr>
        <w:t xml:space="preserve">These data show that the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method generates reliable and robust data, from library preparation, instrumentation though to data quality. This includes very good sample-to-sample consistency</w:t>
      </w:r>
      <w:ins w:id="154" w:author="Smith, Alexander" w:date="2020-06-29T14:53:00Z">
        <w:r w:rsidR="00CE5DB8">
          <w:rPr>
            <w:rFonts w:asciiTheme="minorHAnsi" w:eastAsia="Times New Roman" w:hAnsiTheme="minorHAnsi" w:cstheme="minorHAnsi"/>
          </w:rPr>
          <w:t xml:space="preserve"> for targeted region amplification </w:t>
        </w:r>
        <w:r w:rsidR="00BC27D7">
          <w:rPr>
            <w:rFonts w:asciiTheme="minorHAnsi" w:eastAsia="Times New Roman" w:hAnsiTheme="minorHAnsi" w:cstheme="minorHAnsi"/>
          </w:rPr>
          <w:t>(per target primer)</w:t>
        </w:r>
      </w:ins>
      <w:ins w:id="155" w:author="Smith, Alexander" w:date="2020-06-29T15:56:00Z">
        <w:r w:rsidR="00BC27D7">
          <w:rPr>
            <w:rFonts w:asciiTheme="minorHAnsi" w:eastAsia="Times New Roman" w:hAnsiTheme="minorHAnsi" w:cstheme="minorHAnsi"/>
          </w:rPr>
          <w:t xml:space="preserve"> and </w:t>
        </w:r>
        <w:proofErr w:type="gramStart"/>
        <w:r w:rsidR="00BC27D7">
          <w:rPr>
            <w:rFonts w:asciiTheme="minorHAnsi" w:eastAsia="Times New Roman" w:hAnsiTheme="minorHAnsi" w:cstheme="minorHAnsi"/>
          </w:rPr>
          <w:t>associated</w:t>
        </w:r>
      </w:ins>
      <w:ins w:id="156" w:author="Smith, Alexander" w:date="2020-06-29T14:53:00Z">
        <w:r w:rsidR="00CE5DB8">
          <w:rPr>
            <w:rFonts w:asciiTheme="minorHAnsi" w:eastAsia="Times New Roman" w:hAnsiTheme="minorHAnsi" w:cstheme="minorHAnsi"/>
          </w:rPr>
          <w:t xml:space="preserve"> </w:t>
        </w:r>
      </w:ins>
      <w:r>
        <w:rPr>
          <w:rFonts w:asciiTheme="minorHAnsi" w:eastAsia="Times New Roman" w:hAnsiTheme="minorHAnsi" w:cstheme="minorHAnsi"/>
        </w:rPr>
        <w:t xml:space="preserve"> </w:t>
      </w:r>
      <w:proofErr w:type="gramEnd"/>
      <w:del w:id="157" w:author="Smith, Alexander" w:date="2020-06-29T14:54:00Z">
        <w:r w:rsidDel="00CE5DB8">
          <w:rPr>
            <w:rFonts w:asciiTheme="minorHAnsi" w:eastAsia="Times New Roman" w:hAnsiTheme="minorHAnsi" w:cstheme="minorHAnsi"/>
          </w:rPr>
          <w:delText xml:space="preserve">in terms of both </w:delText>
        </w:r>
      </w:del>
      <w:r>
        <w:rPr>
          <w:rFonts w:asciiTheme="minorHAnsi" w:eastAsia="Times New Roman" w:hAnsiTheme="minorHAnsi" w:cstheme="minorHAnsi"/>
        </w:rPr>
        <w:t>read depth and ROI coverage</w:t>
      </w:r>
      <w:ins w:id="158" w:author="Smith, Alexander" w:date="2020-06-29T16:00:00Z">
        <w:r w:rsidR="00BC27D7">
          <w:rPr>
            <w:rFonts w:asciiTheme="minorHAnsi" w:eastAsia="Times New Roman" w:hAnsiTheme="minorHAnsi" w:cstheme="minorHAnsi"/>
          </w:rPr>
          <w:t xml:space="preserve">; </w:t>
        </w:r>
      </w:ins>
      <w:del w:id="159" w:author="Smith, Alexander" w:date="2020-06-29T14:55:00Z">
        <w:r w:rsidDel="00CE5DB8">
          <w:rPr>
            <w:rFonts w:asciiTheme="minorHAnsi" w:eastAsia="Times New Roman" w:hAnsiTheme="minorHAnsi" w:cstheme="minorHAnsi"/>
          </w:rPr>
          <w:delText>.</w:delText>
        </w:r>
      </w:del>
      <w:del w:id="160" w:author="Smith, Alexander" w:date="2020-06-29T14:56:00Z">
        <w:r w:rsidDel="00CE5DB8">
          <w:rPr>
            <w:rFonts w:asciiTheme="minorHAnsi" w:eastAsia="Times New Roman" w:hAnsiTheme="minorHAnsi" w:cstheme="minorHAnsi"/>
          </w:rPr>
          <w:delText xml:space="preserve"> </w:delText>
        </w:r>
      </w:del>
      <w:del w:id="161" w:author="Smith, Alexander" w:date="2020-06-29T14:54:00Z">
        <w:r w:rsidDel="00CE5DB8">
          <w:rPr>
            <w:rFonts w:asciiTheme="minorHAnsi" w:eastAsia="Times New Roman" w:hAnsiTheme="minorHAnsi" w:cstheme="minorHAnsi"/>
          </w:rPr>
          <w:delText xml:space="preserve">Analysis </w:delText>
        </w:r>
      </w:del>
      <w:del w:id="162" w:author="Smith, Alexander" w:date="2020-06-29T14:56:00Z">
        <w:r w:rsidDel="00CE5DB8">
          <w:rPr>
            <w:rFonts w:asciiTheme="minorHAnsi" w:eastAsia="Times New Roman" w:hAnsiTheme="minorHAnsi" w:cstheme="minorHAnsi"/>
          </w:rPr>
          <w:delText>reveals that</w:delText>
        </w:r>
      </w:del>
      <w:r>
        <w:rPr>
          <w:rFonts w:asciiTheme="minorHAnsi" w:eastAsia="Times New Roman" w:hAnsiTheme="minorHAnsi" w:cstheme="minorHAnsi"/>
        </w:rPr>
        <w:t xml:space="preserve"> greater than 99.9% of </w:t>
      </w:r>
      <w:proofErr w:type="spellStart"/>
      <w:r>
        <w:rPr>
          <w:rFonts w:asciiTheme="minorHAnsi" w:eastAsia="Times New Roman" w:hAnsiTheme="minorHAnsi" w:cstheme="minorHAnsi"/>
        </w:rPr>
        <w:t>ROIs</w:t>
      </w:r>
      <w:proofErr w:type="spellEnd"/>
      <w:r>
        <w:rPr>
          <w:rFonts w:asciiTheme="minorHAnsi" w:eastAsia="Times New Roman" w:hAnsiTheme="minorHAnsi" w:cstheme="minorHAnsi"/>
        </w:rPr>
        <w:t xml:space="preserve"> are covered at 200x and greater than 99% of </w:t>
      </w:r>
      <w:proofErr w:type="spellStart"/>
      <w:r>
        <w:rPr>
          <w:rFonts w:asciiTheme="minorHAnsi" w:eastAsia="Times New Roman" w:hAnsiTheme="minorHAnsi" w:cstheme="minorHAnsi"/>
        </w:rPr>
        <w:t>ROIs</w:t>
      </w:r>
      <w:proofErr w:type="spellEnd"/>
      <w:r>
        <w:rPr>
          <w:rFonts w:asciiTheme="minorHAnsi" w:eastAsia="Times New Roman" w:hAnsiTheme="minorHAnsi" w:cstheme="minorHAnsi"/>
        </w:rPr>
        <w:t xml:space="preserve"> at 400x</w:t>
      </w:r>
      <w:ins w:id="163" w:author="Smith, Alexander" w:date="2020-06-29T16:01:00Z">
        <w:r w:rsidR="00BC27D7">
          <w:rPr>
            <w:rFonts w:asciiTheme="minorHAnsi" w:eastAsia="Times New Roman" w:hAnsiTheme="minorHAnsi" w:cstheme="minorHAnsi"/>
          </w:rPr>
          <w:t xml:space="preserve">. </w:t>
        </w:r>
      </w:ins>
      <w:ins w:id="164" w:author="Smith, Alexander" w:date="2020-06-29T16:02:00Z">
        <w:r w:rsidR="00BC27D7">
          <w:rPr>
            <w:rFonts w:asciiTheme="minorHAnsi" w:eastAsia="Times New Roman" w:hAnsiTheme="minorHAnsi" w:cstheme="minorHAnsi"/>
          </w:rPr>
          <w:t xml:space="preserve">Depth of coverage is also reviewed in LOD and </w:t>
        </w:r>
      </w:ins>
      <w:ins w:id="165" w:author="Smith, Alexander" w:date="2020-06-29T16:01:00Z">
        <w:r w:rsidR="00BC27D7">
          <w:rPr>
            <w:rFonts w:asciiTheme="minorHAnsi" w:eastAsia="Times New Roman" w:hAnsiTheme="minorHAnsi" w:cstheme="minorHAnsi"/>
          </w:rPr>
          <w:t>Coverage also analysed in separate sections below</w:t>
        </w:r>
        <w:proofErr w:type="gramStart"/>
        <w:r w:rsidR="00BC27D7">
          <w:rPr>
            <w:rFonts w:asciiTheme="minorHAnsi" w:eastAsia="Times New Roman" w:hAnsiTheme="minorHAnsi" w:cstheme="minorHAnsi"/>
          </w:rPr>
          <w:t>)</w:t>
        </w:r>
      </w:ins>
      <w:ins w:id="166" w:author="Smith, Alexander" w:date="2020-06-29T14:56:00Z">
        <w:r w:rsidR="00CE5DB8">
          <w:rPr>
            <w:rFonts w:asciiTheme="minorHAnsi" w:eastAsia="Times New Roman" w:hAnsiTheme="minorHAnsi" w:cstheme="minorHAnsi"/>
          </w:rPr>
          <w:t xml:space="preserve"> </w:t>
        </w:r>
      </w:ins>
      <w:r>
        <w:rPr>
          <w:rFonts w:asciiTheme="minorHAnsi" w:eastAsia="Times New Roman" w:hAnsiTheme="minorHAnsi" w:cstheme="minorHAnsi"/>
        </w:rPr>
        <w:t>.</w:t>
      </w:r>
      <w:proofErr w:type="gramEnd"/>
      <w:r>
        <w:rPr>
          <w:rFonts w:asciiTheme="minorHAnsi" w:eastAsia="Times New Roman" w:hAnsiTheme="minorHAnsi" w:cstheme="minorHAnsi"/>
        </w:rPr>
        <w:t xml:space="preserve"> Of particular interest is that the gene CEBPA, a very difficult gene to sequence due to its high GC content, sequences consistently at good depth (</w:t>
      </w:r>
      <w:del w:id="167" w:author="alexander smith" w:date="2020-07-02T11:44:00Z">
        <w:r w:rsidDel="000E5379">
          <w:rPr>
            <w:rFonts w:asciiTheme="minorHAnsi" w:eastAsia="Times New Roman" w:hAnsiTheme="minorHAnsi" w:cstheme="minorHAnsi"/>
          </w:rPr>
          <w:delText>data not shown</w:delText>
        </w:r>
      </w:del>
      <w:ins w:id="168" w:author="Smith, Alexander" w:date="2020-06-29T14:55:00Z">
        <w:del w:id="169" w:author="alexander smith" w:date="2020-07-02T11:44:00Z">
          <w:r w:rsidR="00CE5DB8" w:rsidDel="000E5379">
            <w:rPr>
              <w:rFonts w:asciiTheme="minorHAnsi" w:eastAsia="Times New Roman" w:hAnsiTheme="minorHAnsi" w:cstheme="minorHAnsi"/>
            </w:rPr>
            <w:delText>; show individual gene</w:delText>
          </w:r>
        </w:del>
        <w:del w:id="170" w:author="alexander smith" w:date="2020-07-02T11:38:00Z">
          <w:r w:rsidR="00CE5DB8" w:rsidDel="000E5379">
            <w:rPr>
              <w:rFonts w:asciiTheme="minorHAnsi" w:eastAsia="Times New Roman" w:hAnsiTheme="minorHAnsi" w:cstheme="minorHAnsi"/>
            </w:rPr>
            <w:delText xml:space="preserve"> picture</w:delText>
          </w:r>
        </w:del>
      </w:ins>
      <w:del w:id="171" w:author="alexander smith" w:date="2020-07-02T11:44:00Z">
        <w:r w:rsidDel="000E5379">
          <w:rPr>
            <w:rFonts w:asciiTheme="minorHAnsi" w:eastAsia="Times New Roman" w:hAnsiTheme="minorHAnsi" w:cstheme="minorHAnsi"/>
          </w:rPr>
          <w:delText>)</w:delText>
        </w:r>
      </w:del>
      <w:ins w:id="172" w:author="alexander smith" w:date="2020-07-02T11:45:00Z">
        <w:r w:rsidR="000E5379">
          <w:rPr>
            <w:rFonts w:asciiTheme="minorHAnsi" w:eastAsia="Times New Roman" w:hAnsiTheme="minorHAnsi" w:cstheme="minorHAnsi"/>
          </w:rPr>
          <w:t xml:space="preserve">shown for representative samples, mid-output </w:t>
        </w:r>
        <w:proofErr w:type="spellStart"/>
        <w:r w:rsidR="000E5379">
          <w:rPr>
            <w:rFonts w:asciiTheme="minorHAnsi" w:eastAsia="Times New Roman" w:hAnsiTheme="minorHAnsi" w:cstheme="minorHAnsi"/>
          </w:rPr>
          <w:t>vs</w:t>
        </w:r>
        <w:proofErr w:type="spellEnd"/>
        <w:r w:rsidR="000E5379">
          <w:rPr>
            <w:rFonts w:asciiTheme="minorHAnsi" w:eastAsia="Times New Roman" w:hAnsiTheme="minorHAnsi" w:cstheme="minorHAnsi"/>
          </w:rPr>
          <w:t xml:space="preserve"> high-output kit, 48 sample assay run).</w:t>
        </w:r>
      </w:ins>
      <w:del w:id="173" w:author="alexander smith" w:date="2020-07-02T11:44:00Z">
        <w:r w:rsidDel="000E5379">
          <w:rPr>
            <w:rFonts w:asciiTheme="minorHAnsi" w:eastAsia="Times New Roman" w:hAnsiTheme="minorHAnsi" w:cstheme="minorHAnsi"/>
          </w:rPr>
          <w:delText>.</w:delText>
        </w:r>
      </w:del>
    </w:p>
    <w:p w:rsidR="001D62CA" w:rsidRDefault="001D62CA" w:rsidP="001D62CA">
      <w:pPr>
        <w:numPr>
          <w:ins w:id="174" w:author="alexander smith" w:date="2020-07-03T14:38:00Z"/>
        </w:numPr>
        <w:spacing w:line="276" w:lineRule="auto"/>
        <w:rPr>
          <w:ins w:id="175" w:author="alexander smith" w:date="2020-07-03T14:38:00Z"/>
          <w:rFonts w:asciiTheme="minorHAnsi" w:eastAsia="Times New Roman" w:hAnsiTheme="minorHAnsi" w:cstheme="minorHAnsi"/>
        </w:rPr>
      </w:pPr>
    </w:p>
    <w:p w:rsidR="004B4EB5" w:rsidRDefault="004B4EB5" w:rsidP="001D62CA">
      <w:pPr>
        <w:numPr>
          <w:ins w:id="176" w:author="alexander smith" w:date="2020-07-02T11:45:00Z"/>
        </w:numPr>
        <w:spacing w:line="276" w:lineRule="auto"/>
        <w:rPr>
          <w:ins w:id="177" w:author="alexander smith" w:date="2020-07-02T11:45:00Z"/>
          <w:rFonts w:asciiTheme="minorHAnsi" w:eastAsia="Times New Roman" w:hAnsiTheme="minorHAnsi" w:cstheme="minorHAnsi"/>
        </w:rPr>
      </w:pPr>
    </w:p>
    <w:p w:rsidR="000E5379" w:rsidRDefault="004B4EB5" w:rsidP="001D62CA">
      <w:pPr>
        <w:numPr>
          <w:ins w:id="178" w:author="alexander smith" w:date="2020-07-02T11:45:00Z"/>
        </w:numPr>
        <w:spacing w:line="276" w:lineRule="auto"/>
        <w:rPr>
          <w:ins w:id="179" w:author="alexander smith" w:date="2020-07-02T11:45:00Z"/>
          <w:rFonts w:asciiTheme="minorHAnsi" w:eastAsia="Times New Roman" w:hAnsiTheme="minorHAnsi" w:cstheme="minorHAnsi"/>
        </w:rPr>
      </w:pPr>
      <w:ins w:id="180" w:author="alexander smith" w:date="2020-07-02T11:46:00Z">
        <w:r>
          <w:rPr>
            <w:rFonts w:asciiTheme="minorHAnsi" w:eastAsia="Times New Roman" w:hAnsiTheme="minorHAnsi" w:cstheme="minorHAnsi"/>
            <w:noProof/>
            <w:lang w:val="en-US" w:eastAsia="en-US"/>
            <w:rPrChange w:id="181" w:author="Unknown">
              <w:rPr>
                <w:noProof/>
                <w:lang w:val="en-US" w:eastAsia="en-US"/>
              </w:rPr>
            </w:rPrChange>
          </w:rPr>
          <w:drawing>
            <wp:inline distT="0" distB="0" distL="0" distR="0">
              <wp:extent cx="6390005" cy="2507615"/>
              <wp:effectExtent l="25400" t="0" r="10795" b="0"/>
              <wp:docPr id="18" name="Picture 17" descr="cebp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bpa.pdf"/>
                      <pic:cNvPicPr/>
                    </pic:nvPicPr>
                    <ve:AlternateContent xmlns:ma="http://schemas.microsoft.com/office/mac/drawingml/2008/main">
                      <ve:Choice Requires="ma">
                        <pic:blipFill>
                          <a:blip r:embed="rId101"/>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pic:blipFill>
                          <a:blip r:embed="rId102"/>
                          <a:stretch>
                            <a:fillRect/>
                          </a:stretch>
                        </pic:blipFill>
                      </ve:Fallback>
                    </ve:AlternateContent>
                    <pic:spPr>
                      <a:xfrm>
                        <a:off x="0" y="0"/>
                        <a:ext cx="6390005" cy="2507615"/>
                      </a:xfrm>
                      <a:prstGeom prst="rect">
                        <a:avLst/>
                      </a:prstGeom>
                    </pic:spPr>
                  </pic:pic>
                </a:graphicData>
              </a:graphic>
            </wp:inline>
          </w:drawing>
        </w:r>
      </w:ins>
    </w:p>
    <w:p w:rsidR="000E5379" w:rsidRDefault="000E5379" w:rsidP="001D62CA">
      <w:pPr>
        <w:numPr>
          <w:ins w:id="182" w:author="alexander smith" w:date="2020-07-03T14:38:00Z"/>
        </w:numPr>
        <w:spacing w:line="276" w:lineRule="auto"/>
        <w:rPr>
          <w:ins w:id="183" w:author="alexander smith" w:date="2020-07-03T14:38:00Z"/>
          <w:rFonts w:asciiTheme="minorHAnsi" w:eastAsia="Times New Roman" w:hAnsiTheme="minorHAnsi" w:cstheme="minorHAnsi"/>
        </w:rPr>
      </w:pPr>
    </w:p>
    <w:p w:rsidR="004B4EB5" w:rsidRPr="007E4992" w:rsidRDefault="004B4EB5" w:rsidP="001D62CA">
      <w:pPr>
        <w:spacing w:line="276" w:lineRule="auto"/>
        <w:rPr>
          <w:rFonts w:asciiTheme="minorHAnsi" w:eastAsia="Times New Roman" w:hAnsiTheme="minorHAnsi" w:cstheme="minorHAnsi"/>
        </w:rPr>
      </w:pPr>
    </w:p>
    <w:p w:rsidR="004B4EB5" w:rsidRDefault="004B4EB5" w:rsidP="001D62CA">
      <w:pPr>
        <w:pStyle w:val="Heading2"/>
        <w:numPr>
          <w:ins w:id="184" w:author="alexander smith" w:date="2020-07-03T14:38:00Z"/>
        </w:numPr>
        <w:spacing w:line="276" w:lineRule="auto"/>
        <w:rPr>
          <w:ins w:id="185" w:author="alexander smith" w:date="2020-07-03T14:38:00Z"/>
          <w:rFonts w:eastAsia="Times New Roman"/>
        </w:rPr>
      </w:pPr>
      <w:bookmarkStart w:id="186" w:name="_Toc44066500"/>
    </w:p>
    <w:p w:rsidR="001D62CA" w:rsidRPr="007E4992" w:rsidRDefault="001D62CA" w:rsidP="001D62CA">
      <w:pPr>
        <w:pStyle w:val="Heading2"/>
        <w:spacing w:line="276" w:lineRule="auto"/>
        <w:rPr>
          <w:rFonts w:eastAsia="Times New Roman"/>
        </w:rPr>
      </w:pPr>
      <w:r>
        <w:rPr>
          <w:rFonts w:eastAsia="Times New Roman"/>
        </w:rPr>
        <w:t>3</w:t>
      </w:r>
      <w:r w:rsidRPr="007E4992">
        <w:rPr>
          <w:rFonts w:eastAsia="Times New Roman"/>
        </w:rPr>
        <w:t>.</w:t>
      </w:r>
      <w:r>
        <w:rPr>
          <w:rFonts w:eastAsia="Times New Roman"/>
        </w:rPr>
        <w:t>4</w:t>
      </w:r>
      <w:r w:rsidRPr="007E4992">
        <w:rPr>
          <w:rFonts w:eastAsia="Times New Roman"/>
        </w:rPr>
        <w:t xml:space="preserve"> Outcome / limitations</w:t>
      </w:r>
      <w:bookmarkEnd w:id="186"/>
    </w:p>
    <w:p w:rsidR="001D62CA" w:rsidRPr="007E4992" w:rsidRDefault="001D62CA" w:rsidP="001D62CA">
      <w:pPr>
        <w:pStyle w:val="ListParagraph"/>
        <w:numPr>
          <w:ilvl w:val="0"/>
          <w:numId w:val="36"/>
        </w:numPr>
        <w:spacing w:line="276" w:lineRule="auto"/>
        <w:rPr>
          <w:rFonts w:asciiTheme="minorHAnsi" w:eastAsia="Times New Roman" w:hAnsiTheme="minorHAnsi" w:cstheme="minorHAnsi"/>
        </w:rPr>
      </w:pPr>
      <w:r w:rsidRPr="007E4992">
        <w:rPr>
          <w:rFonts w:asciiTheme="minorHAnsi" w:eastAsia="Times New Roman" w:hAnsiTheme="minorHAnsi" w:cstheme="minorHAnsi"/>
        </w:rPr>
        <w:t xml:space="preserve">The results fulfil the validation requirements for </w:t>
      </w:r>
      <w:r>
        <w:rPr>
          <w:rFonts w:asciiTheme="minorHAnsi" w:eastAsia="Times New Roman" w:hAnsiTheme="minorHAnsi" w:cstheme="minorHAnsi"/>
        </w:rPr>
        <w:t>performance and robustness</w:t>
      </w:r>
      <w:r w:rsidRPr="007E4992">
        <w:rPr>
          <w:rFonts w:asciiTheme="minorHAnsi" w:eastAsia="Times New Roman" w:hAnsiTheme="minorHAnsi" w:cstheme="minorHAnsi"/>
        </w:rPr>
        <w:t xml:space="preserve"> and meet the requirements set out in the performance criteria.</w:t>
      </w:r>
    </w:p>
    <w:p w:rsidR="00F01803" w:rsidRDefault="00F01803" w:rsidP="001D62CA">
      <w:pPr>
        <w:spacing w:line="276" w:lineRule="auto"/>
      </w:pPr>
    </w:p>
    <w:p w:rsidR="00F01803" w:rsidRDefault="00F01803" w:rsidP="001D62CA">
      <w:pPr>
        <w:spacing w:line="276" w:lineRule="auto"/>
      </w:pPr>
    </w:p>
    <w:p w:rsidR="004B4EB5" w:rsidRDefault="004B4EB5" w:rsidP="00885CBE">
      <w:pPr>
        <w:pStyle w:val="Heading1"/>
        <w:numPr>
          <w:ins w:id="187" w:author="alexander smith" w:date="2020-07-03T14:37:00Z"/>
        </w:numPr>
        <w:rPr>
          <w:ins w:id="188" w:author="alexander smith" w:date="2020-07-03T14:37:00Z"/>
        </w:rPr>
      </w:pPr>
      <w:bookmarkStart w:id="189" w:name="_Toc44066501"/>
    </w:p>
    <w:p w:rsidR="004B4EB5" w:rsidRDefault="004B4EB5" w:rsidP="00885CBE">
      <w:pPr>
        <w:pStyle w:val="Heading1"/>
        <w:numPr>
          <w:ins w:id="190" w:author="alexander smith" w:date="2020-07-03T14:37:00Z"/>
        </w:numPr>
        <w:rPr>
          <w:ins w:id="191" w:author="alexander smith" w:date="2020-07-03T14:37:00Z"/>
        </w:rPr>
      </w:pPr>
    </w:p>
    <w:p w:rsidR="004B4EB5" w:rsidRDefault="004B4EB5" w:rsidP="00885CBE">
      <w:pPr>
        <w:pStyle w:val="Heading1"/>
        <w:numPr>
          <w:ins w:id="192" w:author="alexander smith" w:date="2020-07-03T14:39:00Z"/>
        </w:numPr>
        <w:rPr>
          <w:ins w:id="193" w:author="alexander smith" w:date="2020-07-03T14:39:00Z"/>
        </w:rPr>
      </w:pPr>
    </w:p>
    <w:p w:rsidR="004B4EB5" w:rsidRPr="004B4EB5" w:rsidRDefault="004B4EB5" w:rsidP="004B4EB5">
      <w:pPr>
        <w:numPr>
          <w:ins w:id="194" w:author="alexander smith" w:date="2020-07-03T14:39:00Z"/>
        </w:numPr>
        <w:rPr>
          <w:ins w:id="195" w:author="alexander smith" w:date="2020-07-03T14:37:00Z"/>
        </w:rPr>
        <w:pPrChange w:id="196" w:author="alexander smith" w:date="2020-07-03T14:39:00Z">
          <w:pPr>
            <w:pStyle w:val="Heading1"/>
          </w:pPr>
        </w:pPrChange>
      </w:pPr>
    </w:p>
    <w:p w:rsidR="004B4EB5" w:rsidRDefault="004B4EB5" w:rsidP="004B4EB5">
      <w:pPr>
        <w:numPr>
          <w:ins w:id="197" w:author="alexander smith" w:date="2020-07-03T14:39:00Z"/>
        </w:numPr>
        <w:rPr>
          <w:ins w:id="198" w:author="alexander smith" w:date="2020-07-03T14:39:00Z"/>
        </w:rPr>
      </w:pPr>
    </w:p>
    <w:p w:rsidR="004B4EB5" w:rsidRPr="004B4EB5" w:rsidRDefault="004B4EB5" w:rsidP="004B4EB5">
      <w:pPr>
        <w:numPr>
          <w:ins w:id="199" w:author="alexander smith" w:date="2020-07-03T14:38:00Z"/>
        </w:numPr>
        <w:rPr>
          <w:ins w:id="200" w:author="alexander smith" w:date="2020-07-03T14:38:00Z"/>
        </w:rPr>
        <w:pPrChange w:id="201" w:author="alexander smith" w:date="2020-07-03T14:39:00Z">
          <w:pPr>
            <w:pStyle w:val="Heading1"/>
          </w:pPr>
        </w:pPrChange>
      </w:pPr>
    </w:p>
    <w:p w:rsidR="004B4EB5" w:rsidRDefault="004B4EB5" w:rsidP="00885CBE">
      <w:pPr>
        <w:pStyle w:val="Heading1"/>
        <w:numPr>
          <w:ins w:id="202" w:author="alexander smith" w:date="2020-07-03T14:39:00Z"/>
        </w:numPr>
        <w:rPr>
          <w:ins w:id="203" w:author="alexander smith" w:date="2020-07-03T14:39:00Z"/>
        </w:rPr>
      </w:pPr>
    </w:p>
    <w:p w:rsidR="005434BA" w:rsidRPr="00743CAB" w:rsidRDefault="005434BA" w:rsidP="00885CBE">
      <w:pPr>
        <w:pStyle w:val="Heading1"/>
      </w:pPr>
      <w:r w:rsidRPr="00743CAB">
        <w:t>S</w:t>
      </w:r>
      <w:r w:rsidR="00885CBE" w:rsidRPr="00743CAB">
        <w:t>ECTION</w:t>
      </w:r>
      <w:r w:rsidRPr="00743CAB">
        <w:t xml:space="preserve"> </w:t>
      </w:r>
      <w:r w:rsidR="001D62CA">
        <w:t>4</w:t>
      </w:r>
      <w:r w:rsidRPr="00743CAB">
        <w:t>.</w:t>
      </w:r>
      <w:r w:rsidR="00B73F74">
        <w:t>0</w:t>
      </w:r>
      <w:r w:rsidRPr="00743CAB">
        <w:t>: Sensitivity</w:t>
      </w:r>
      <w:r w:rsidR="00BF13C6" w:rsidRPr="00743CAB">
        <w:t>, Specificity and Accuracy</w:t>
      </w:r>
      <w:r w:rsidRPr="00743CAB">
        <w:t xml:space="preserve"> Validation</w:t>
      </w:r>
      <w:bookmarkEnd w:id="189"/>
    </w:p>
    <w:p w:rsidR="002D0906" w:rsidRPr="00743CAB" w:rsidRDefault="002D0906" w:rsidP="002D0906"/>
    <w:p w:rsidR="00A1219A" w:rsidRPr="00D471E4" w:rsidRDefault="001D62CA" w:rsidP="00D471E4">
      <w:pPr>
        <w:pStyle w:val="Heading2"/>
      </w:pPr>
      <w:bookmarkStart w:id="204" w:name="_Toc44066502"/>
      <w:r>
        <w:t>4</w:t>
      </w:r>
      <w:r w:rsidR="00040ED6" w:rsidRPr="00743CAB">
        <w:t>.1 Work pl</w:t>
      </w:r>
      <w:r w:rsidR="00D471E4">
        <w:t>an</w:t>
      </w:r>
      <w:bookmarkEnd w:id="204"/>
    </w:p>
    <w:p w:rsidR="00A1219A" w:rsidRDefault="00A1219A" w:rsidP="00BA5EF0">
      <w:pPr>
        <w:rPr>
          <w:rFonts w:ascii="Arial" w:eastAsia="Times New Roman" w:hAnsi="Arial" w:cs="Arial"/>
          <w:sz w:val="20"/>
          <w:szCs w:val="20"/>
        </w:rPr>
      </w:pPr>
    </w:p>
    <w:p w:rsidR="00040ED6" w:rsidRDefault="00040ED6" w:rsidP="00040ED6">
      <w:pPr>
        <w:tabs>
          <w:tab w:val="left" w:pos="3227"/>
        </w:tabs>
        <w:rPr>
          <w:rFonts w:ascii="Arial" w:eastAsia="Times New Roman" w:hAnsi="Arial" w:cs="Arial"/>
          <w:b/>
          <w:bCs/>
        </w:rPr>
      </w:pPr>
    </w:p>
    <w:tbl>
      <w:tblPr>
        <w:tblStyle w:val="TableGrid"/>
        <w:tblW w:w="0" w:type="auto"/>
        <w:tblLook w:val="04A0"/>
      </w:tblPr>
      <w:tblGrid>
        <w:gridCol w:w="2122"/>
        <w:gridCol w:w="7931"/>
      </w:tblGrid>
      <w:tr w:rsidR="00D471E4" w:rsidRPr="00F42AFB">
        <w:trPr>
          <w:trHeight w:val="860"/>
        </w:trPr>
        <w:tc>
          <w:tcPr>
            <w:tcW w:w="2122" w:type="dxa"/>
            <w:vAlign w:val="center"/>
          </w:tcPr>
          <w:p w:rsidR="00D471E4" w:rsidRPr="00F42AFB" w:rsidRDefault="00D471E4" w:rsidP="00D471E4">
            <w:pPr>
              <w:rPr>
                <w:rFonts w:asciiTheme="minorHAnsi" w:eastAsia="Times New Roman" w:hAnsiTheme="minorHAnsi" w:cstheme="minorHAnsi"/>
                <w:b/>
                <w:bCs/>
              </w:rPr>
            </w:pPr>
            <w:r w:rsidRPr="00F42AFB">
              <w:rPr>
                <w:rFonts w:asciiTheme="minorHAnsi" w:eastAsia="Times New Roman" w:hAnsiTheme="minorHAnsi" w:cstheme="minorHAnsi"/>
                <w:b/>
                <w:bCs/>
              </w:rPr>
              <w:t>Section aims</w:t>
            </w:r>
          </w:p>
        </w:tc>
        <w:tc>
          <w:tcPr>
            <w:tcW w:w="7931" w:type="dxa"/>
            <w:vAlign w:val="center"/>
          </w:tcPr>
          <w:p w:rsidR="00D471E4" w:rsidRPr="00F42AFB" w:rsidRDefault="00D471E4" w:rsidP="00F42AFB">
            <w:pPr>
              <w:tabs>
                <w:tab w:val="left" w:pos="3227"/>
              </w:tabs>
              <w:rPr>
                <w:rFonts w:asciiTheme="minorHAnsi" w:eastAsia="Times New Roman" w:hAnsiTheme="minorHAnsi" w:cstheme="minorHAnsi"/>
                <w:b/>
                <w:bCs/>
              </w:rPr>
            </w:pPr>
            <w:r w:rsidRPr="00F42AFB">
              <w:rPr>
                <w:rFonts w:asciiTheme="minorHAnsi" w:eastAsia="Times New Roman" w:hAnsiTheme="minorHAnsi" w:cstheme="minorHAnsi"/>
              </w:rPr>
              <w:t>To assess test accuracy based on a series of presence/absence mutation calls</w:t>
            </w:r>
          </w:p>
        </w:tc>
      </w:tr>
      <w:tr w:rsidR="00D471E4" w:rsidRPr="00F42AFB">
        <w:trPr>
          <w:trHeight w:val="1259"/>
        </w:trPr>
        <w:tc>
          <w:tcPr>
            <w:tcW w:w="2122" w:type="dxa"/>
            <w:vAlign w:val="center"/>
          </w:tcPr>
          <w:p w:rsidR="00D471E4" w:rsidRPr="00F42AFB" w:rsidRDefault="00D471E4" w:rsidP="00D471E4">
            <w:pPr>
              <w:rPr>
                <w:rFonts w:asciiTheme="minorHAnsi" w:eastAsia="Times New Roman" w:hAnsiTheme="minorHAnsi" w:cstheme="minorHAnsi"/>
                <w:b/>
                <w:bCs/>
              </w:rPr>
            </w:pPr>
            <w:r w:rsidRPr="00F42AFB">
              <w:rPr>
                <w:rFonts w:asciiTheme="minorHAnsi" w:eastAsia="Times New Roman" w:hAnsiTheme="minorHAnsi" w:cstheme="minorHAnsi"/>
                <w:b/>
                <w:bCs/>
              </w:rPr>
              <w:t>Samples</w:t>
            </w:r>
          </w:p>
        </w:tc>
        <w:tc>
          <w:tcPr>
            <w:tcW w:w="7931" w:type="dxa"/>
            <w:vAlign w:val="center"/>
          </w:tcPr>
          <w:p w:rsidR="00D471E4" w:rsidRPr="00F42AFB" w:rsidRDefault="00D471E4" w:rsidP="00F42AFB">
            <w:pPr>
              <w:tabs>
                <w:tab w:val="left" w:pos="3227"/>
              </w:tabs>
              <w:rPr>
                <w:rFonts w:asciiTheme="minorHAnsi" w:eastAsia="Times New Roman" w:hAnsiTheme="minorHAnsi" w:cstheme="minorHAnsi"/>
                <w:b/>
                <w:bCs/>
              </w:rPr>
            </w:pPr>
            <w:r w:rsidRPr="00F42AFB">
              <w:rPr>
                <w:rFonts w:asciiTheme="minorHAnsi" w:eastAsia="Times New Roman" w:hAnsiTheme="minorHAnsi" w:cstheme="minorHAnsi"/>
              </w:rPr>
              <w:t>Samples will be compared that have been previously been sequenced by the Myeloid Gene Panel or with known mutations with commercial standards. These include clinical samples, the Horizon standard and several NEQAS EQA samples</w:t>
            </w:r>
            <w:r w:rsidR="00F63148">
              <w:rPr>
                <w:rFonts w:asciiTheme="minorHAnsi" w:eastAsia="Times New Roman" w:hAnsiTheme="minorHAnsi" w:cstheme="minorHAnsi"/>
              </w:rPr>
              <w:t xml:space="preserve">. </w:t>
            </w:r>
            <w:r w:rsidR="00F63148" w:rsidRPr="002D6F5F">
              <w:rPr>
                <w:rFonts w:asciiTheme="minorHAnsi" w:eastAsia="Times New Roman" w:hAnsiTheme="minorHAnsi" w:cstheme="minorHAnsi"/>
              </w:rPr>
              <w:t xml:space="preserve">The Multiplex </w:t>
            </w:r>
            <w:proofErr w:type="spellStart"/>
            <w:r w:rsidR="00F63148" w:rsidRPr="002D6F5F">
              <w:rPr>
                <w:rFonts w:asciiTheme="minorHAnsi" w:eastAsia="Times New Roman" w:hAnsiTheme="minorHAnsi" w:cstheme="minorHAnsi"/>
              </w:rPr>
              <w:t>gDNA</w:t>
            </w:r>
            <w:proofErr w:type="spellEnd"/>
            <w:r w:rsidR="00F63148" w:rsidRPr="002D6F5F">
              <w:rPr>
                <w:rFonts w:asciiTheme="minorHAnsi" w:eastAsia="Times New Roman" w:hAnsiTheme="minorHAnsi" w:cstheme="minorHAnsi"/>
              </w:rPr>
              <w:t xml:space="preserve"> Myeloid DNA Reference Standard (#HD829) will be used (see appended Horizon specification sheet, including batch analysis for the sample used, manufactured under ISO 13485:2016 standards). This is a </w:t>
            </w:r>
            <w:proofErr w:type="gramStart"/>
            <w:r w:rsidR="00F63148" w:rsidRPr="002D6F5F">
              <w:rPr>
                <w:rFonts w:asciiTheme="minorHAnsi" w:eastAsia="Times New Roman" w:hAnsiTheme="minorHAnsi" w:cstheme="minorHAnsi"/>
              </w:rPr>
              <w:t>standards</w:t>
            </w:r>
            <w:proofErr w:type="gramEnd"/>
            <w:r w:rsidR="00F63148" w:rsidRPr="002D6F5F">
              <w:rPr>
                <w:rFonts w:asciiTheme="minorHAnsi" w:eastAsia="Times New Roman" w:hAnsiTheme="minorHAnsi" w:cstheme="minorHAnsi"/>
              </w:rPr>
              <w:t xml:space="preserve"> with a series of known variants which have been quantifie</w:t>
            </w:r>
            <w:r w:rsidR="00F63148">
              <w:rPr>
                <w:rFonts w:asciiTheme="minorHAnsi" w:eastAsia="Times New Roman" w:hAnsiTheme="minorHAnsi" w:cstheme="minorHAnsi"/>
              </w:rPr>
              <w:t>d</w:t>
            </w:r>
            <w:r w:rsidR="00F63148" w:rsidRPr="002D6F5F">
              <w:rPr>
                <w:rFonts w:asciiTheme="minorHAnsi" w:eastAsia="Times New Roman" w:hAnsiTheme="minorHAnsi" w:cstheme="minorHAnsi"/>
              </w:rPr>
              <w:t xml:space="preserve"> using digital droplet PCR, which can be considered as a “gold standard” of this purpose. The variants range from 5% to 70% VAF and can thus be regarded as a challenging sample</w:t>
            </w:r>
            <w:r w:rsidR="00F63148">
              <w:rPr>
                <w:rFonts w:asciiTheme="minorHAnsi" w:eastAsia="Times New Roman" w:hAnsiTheme="minorHAnsi" w:cstheme="minorHAnsi"/>
              </w:rPr>
              <w:t>.</w:t>
            </w:r>
          </w:p>
        </w:tc>
      </w:tr>
      <w:tr w:rsidR="00D471E4" w:rsidRPr="00F42AFB">
        <w:trPr>
          <w:trHeight w:val="2259"/>
        </w:trPr>
        <w:tc>
          <w:tcPr>
            <w:tcW w:w="2122" w:type="dxa"/>
            <w:vAlign w:val="center"/>
          </w:tcPr>
          <w:p w:rsidR="00D471E4" w:rsidRPr="00F42AFB" w:rsidRDefault="00D471E4" w:rsidP="00D471E4">
            <w:pPr>
              <w:rPr>
                <w:rFonts w:asciiTheme="minorHAnsi" w:eastAsia="Times New Roman" w:hAnsiTheme="minorHAnsi" w:cstheme="minorHAnsi"/>
                <w:b/>
                <w:bCs/>
              </w:rPr>
            </w:pPr>
            <w:r w:rsidRPr="00F42AFB">
              <w:rPr>
                <w:rFonts w:asciiTheme="minorHAnsi" w:eastAsia="Times New Roman" w:hAnsiTheme="minorHAnsi" w:cstheme="minorHAnsi"/>
                <w:b/>
                <w:bCs/>
              </w:rPr>
              <w:t>Methodology</w:t>
            </w:r>
          </w:p>
        </w:tc>
        <w:tc>
          <w:tcPr>
            <w:tcW w:w="7931" w:type="dxa"/>
            <w:vAlign w:val="center"/>
          </w:tcPr>
          <w:p w:rsidR="00D471E4" w:rsidRPr="00F42AFB" w:rsidRDefault="00D471E4" w:rsidP="00F42AFB">
            <w:pPr>
              <w:tabs>
                <w:tab w:val="left" w:pos="3227"/>
              </w:tabs>
              <w:rPr>
                <w:rFonts w:asciiTheme="minorHAnsi" w:eastAsia="Times New Roman" w:hAnsiTheme="minorHAnsi" w:cstheme="minorHAnsi"/>
                <w:b/>
                <w:bCs/>
              </w:rPr>
            </w:pPr>
            <w:r w:rsidRPr="00F42AFB">
              <w:rPr>
                <w:rFonts w:asciiTheme="minorHAnsi" w:eastAsia="Times New Roman" w:hAnsiTheme="minorHAnsi" w:cstheme="minorHAnsi"/>
              </w:rPr>
              <w:t xml:space="preserve">Samples have been sequenced by the </w:t>
            </w:r>
            <w:proofErr w:type="gramStart"/>
            <w:r w:rsidRPr="00F42AFB">
              <w:rPr>
                <w:rFonts w:asciiTheme="minorHAnsi" w:eastAsia="Times New Roman" w:hAnsiTheme="minorHAnsi" w:cstheme="minorHAnsi"/>
              </w:rPr>
              <w:t>previously-accredited</w:t>
            </w:r>
            <w:proofErr w:type="gramEnd"/>
            <w:r w:rsidRPr="00F42AFB">
              <w:rPr>
                <w:rFonts w:asciiTheme="minorHAnsi" w:eastAsia="Times New Roman" w:hAnsiTheme="minorHAnsi" w:cstheme="minorHAnsi"/>
              </w:rPr>
              <w:t xml:space="preserve"> myeloid gene panel (</w:t>
            </w:r>
            <w:proofErr w:type="spellStart"/>
            <w:r w:rsidRPr="00F42AFB">
              <w:rPr>
                <w:rFonts w:asciiTheme="minorHAnsi" w:eastAsia="Times New Roman" w:hAnsiTheme="minorHAnsi" w:cstheme="minorHAnsi"/>
              </w:rPr>
              <w:t>Illumina</w:t>
            </w:r>
            <w:proofErr w:type="spellEnd"/>
            <w:r w:rsidRPr="00F42AFB">
              <w:rPr>
                <w:rFonts w:asciiTheme="minorHAnsi" w:eastAsia="Times New Roman" w:hAnsiTheme="minorHAnsi" w:cstheme="minorHAnsi"/>
              </w:rPr>
              <w:t xml:space="preserve"> </w:t>
            </w:r>
            <w:proofErr w:type="spellStart"/>
            <w:r w:rsidRPr="00F42AFB">
              <w:rPr>
                <w:rFonts w:asciiTheme="minorHAnsi" w:eastAsia="Times New Roman" w:hAnsiTheme="minorHAnsi" w:cstheme="minorHAnsi"/>
              </w:rPr>
              <w:t>Tru-Seq</w:t>
            </w:r>
            <w:proofErr w:type="spellEnd"/>
            <w:r w:rsidRPr="00F42AFB">
              <w:rPr>
                <w:rFonts w:asciiTheme="minorHAnsi" w:eastAsia="Times New Roman" w:hAnsiTheme="minorHAnsi" w:cstheme="minorHAnsi"/>
              </w:rPr>
              <w:t xml:space="preserve"> Custom </w:t>
            </w:r>
            <w:proofErr w:type="spellStart"/>
            <w:r w:rsidRPr="00F42AFB">
              <w:rPr>
                <w:rFonts w:asciiTheme="minorHAnsi" w:eastAsia="Times New Roman" w:hAnsiTheme="minorHAnsi" w:cstheme="minorHAnsi"/>
              </w:rPr>
              <w:t>Amplicon</w:t>
            </w:r>
            <w:proofErr w:type="spellEnd"/>
            <w:r w:rsidRPr="00F42AFB">
              <w:rPr>
                <w:rFonts w:asciiTheme="minorHAnsi" w:eastAsia="Times New Roman" w:hAnsiTheme="minorHAnsi" w:cstheme="minorHAnsi"/>
              </w:rPr>
              <w:t>). Overlap between these data sets and the myeloid gene panel or commercial standards will be used in this analysis. This allows many mutation calls from different regions of interest to be analysed as a whole to give meaningful data. By necessity, it is only possible to compare with a limited sub-set of known mutations. The new panels are larger, so false positives in new regions of interest cannot be assessed for this validation</w:t>
            </w:r>
          </w:p>
        </w:tc>
      </w:tr>
    </w:tbl>
    <w:p w:rsidR="00D471E4" w:rsidRPr="00F42AFB" w:rsidRDefault="00D471E4" w:rsidP="00040ED6">
      <w:pPr>
        <w:tabs>
          <w:tab w:val="left" w:pos="3227"/>
        </w:tabs>
        <w:rPr>
          <w:rFonts w:asciiTheme="minorHAnsi" w:eastAsia="Times New Roman" w:hAnsiTheme="minorHAnsi" w:cstheme="minorHAnsi"/>
          <w:b/>
          <w:bCs/>
        </w:rPr>
      </w:pPr>
    </w:p>
    <w:p w:rsidR="00D471E4" w:rsidRPr="00F42AFB" w:rsidRDefault="00D471E4" w:rsidP="00D471E4">
      <w:pPr>
        <w:rPr>
          <w:rFonts w:asciiTheme="minorHAnsi" w:eastAsia="Times New Roman" w:hAnsiTheme="minorHAnsi" w:cstheme="minorHAnsi"/>
        </w:rPr>
      </w:pPr>
      <w:r w:rsidRPr="00F42AFB">
        <w:rPr>
          <w:rFonts w:asciiTheme="minorHAnsi" w:eastAsia="Times New Roman" w:hAnsiTheme="minorHAnsi" w:cstheme="minorHAnsi"/>
        </w:rPr>
        <w:t xml:space="preserve">As described in Mattocks </w:t>
      </w:r>
      <w:r w:rsidRPr="00F42AFB">
        <w:rPr>
          <w:rFonts w:asciiTheme="minorHAnsi" w:eastAsia="Times New Roman" w:hAnsiTheme="minorHAnsi" w:cstheme="minorHAnsi"/>
          <w:i/>
          <w:iCs/>
        </w:rPr>
        <w:t>et al</w:t>
      </w:r>
      <w:r w:rsidRPr="00F42AFB">
        <w:rPr>
          <w:rFonts w:asciiTheme="minorHAnsi" w:eastAsia="Times New Roman" w:hAnsiTheme="minorHAnsi" w:cstheme="minorHAnsi"/>
        </w:rPr>
        <w:t>,</w:t>
      </w:r>
    </w:p>
    <w:p w:rsidR="00D471E4" w:rsidRPr="00F42AFB" w:rsidRDefault="00D471E4" w:rsidP="00D471E4">
      <w:pPr>
        <w:rPr>
          <w:rFonts w:asciiTheme="minorHAnsi" w:eastAsia="Times New Roman" w:hAnsiTheme="minorHAnsi" w:cstheme="minorHAnsi"/>
        </w:rPr>
      </w:pPr>
      <w:r w:rsidRPr="00F42AFB">
        <w:rPr>
          <w:rFonts w:asciiTheme="minorHAnsi" w:eastAsia="Times New Roman" w:hAnsiTheme="minorHAnsi" w:cstheme="minorHAnsi"/>
        </w:rPr>
        <w:t>Sensitivity = True Positive / (True Positive + False Negative).</w:t>
      </w:r>
    </w:p>
    <w:p w:rsidR="00D471E4" w:rsidRPr="00F42AFB" w:rsidRDefault="00D471E4" w:rsidP="00D471E4">
      <w:pPr>
        <w:rPr>
          <w:rFonts w:asciiTheme="minorHAnsi" w:eastAsia="Times New Roman" w:hAnsiTheme="minorHAnsi" w:cstheme="minorHAnsi"/>
        </w:rPr>
      </w:pPr>
      <w:r w:rsidRPr="00F42AFB">
        <w:rPr>
          <w:rFonts w:asciiTheme="minorHAnsi" w:eastAsia="Times New Roman" w:hAnsiTheme="minorHAnsi" w:cstheme="minorHAnsi"/>
        </w:rPr>
        <w:t>Specificity = True Negative / (True Negative + False Positive)</w:t>
      </w:r>
    </w:p>
    <w:p w:rsidR="00D471E4" w:rsidRPr="00F42AFB" w:rsidRDefault="00D471E4" w:rsidP="002D0906">
      <w:pPr>
        <w:rPr>
          <w:rFonts w:asciiTheme="minorHAnsi" w:eastAsia="Times New Roman" w:hAnsiTheme="minorHAnsi" w:cstheme="minorHAnsi"/>
        </w:rPr>
      </w:pPr>
      <w:r w:rsidRPr="00F42AFB">
        <w:rPr>
          <w:rFonts w:asciiTheme="minorHAnsi" w:eastAsia="Times New Roman" w:hAnsiTheme="minorHAnsi" w:cstheme="minorHAnsi"/>
        </w:rPr>
        <w:t>Accuracy = True Result / (True Result + False Result)</w:t>
      </w:r>
    </w:p>
    <w:p w:rsidR="00BA5EF0" w:rsidRPr="00743CAB" w:rsidRDefault="00BA5EF0">
      <w:pPr>
        <w:rPr>
          <w:rFonts w:ascii="Arial" w:eastAsiaTheme="majorEastAsia" w:hAnsi="Arial" w:cstheme="majorBidi"/>
          <w:b/>
          <w:bCs/>
          <w:iCs/>
          <w:szCs w:val="28"/>
        </w:rPr>
      </w:pPr>
      <w:r w:rsidRPr="00743CAB">
        <w:br w:type="page"/>
      </w:r>
    </w:p>
    <w:p w:rsidR="007E7151" w:rsidRDefault="001D62CA" w:rsidP="007E7151">
      <w:pPr>
        <w:pStyle w:val="Heading2"/>
        <w:rPr>
          <w:rFonts w:eastAsia="Times New Roman"/>
        </w:rPr>
      </w:pPr>
      <w:bookmarkStart w:id="205" w:name="_Toc44066503"/>
      <w:r>
        <w:t>4</w:t>
      </w:r>
      <w:r w:rsidR="00040ED6" w:rsidRPr="00743CAB">
        <w:t>.</w:t>
      </w:r>
      <w:r w:rsidR="00304091">
        <w:t>2</w:t>
      </w:r>
      <w:r w:rsidR="00040ED6" w:rsidRPr="00743CAB">
        <w:t xml:space="preserve"> </w:t>
      </w:r>
      <w:r w:rsidR="00304091">
        <w:t>R</w:t>
      </w:r>
      <w:r w:rsidR="00040ED6" w:rsidRPr="00743CAB">
        <w:rPr>
          <w:rFonts w:eastAsia="Times New Roman"/>
        </w:rPr>
        <w:t>esults</w:t>
      </w:r>
      <w:bookmarkEnd w:id="205"/>
    </w:p>
    <w:p w:rsidR="00113A06" w:rsidRPr="007E7151" w:rsidRDefault="001D62CA" w:rsidP="00DF4531">
      <w:pPr>
        <w:pStyle w:val="Heading2"/>
      </w:pPr>
      <w:bookmarkStart w:id="206" w:name="_Toc44066504"/>
      <w:r>
        <w:t>4</w:t>
      </w:r>
      <w:r w:rsidR="00304091" w:rsidRPr="007E7151">
        <w:t xml:space="preserve">.2.1 </w:t>
      </w:r>
      <w:r w:rsidR="00113A06" w:rsidRPr="007E7151">
        <w:t xml:space="preserve">Comparison of TSCA </w:t>
      </w:r>
      <w:r w:rsidR="005A22D9" w:rsidRPr="007E7151">
        <w:t xml:space="preserve">MGP </w:t>
      </w:r>
      <w:r w:rsidR="00C15B1F" w:rsidRPr="007E7151">
        <w:t>variant detection</w:t>
      </w:r>
      <w:r w:rsidR="00113A06" w:rsidRPr="007E7151">
        <w:t xml:space="preserve"> </w:t>
      </w:r>
      <w:proofErr w:type="spellStart"/>
      <w:r w:rsidR="00113A06" w:rsidRPr="007E7151">
        <w:t>vs</w:t>
      </w:r>
      <w:proofErr w:type="spellEnd"/>
      <w:r w:rsidR="00113A06" w:rsidRPr="007E7151">
        <w:t xml:space="preserve"> </w:t>
      </w:r>
      <w:proofErr w:type="spellStart"/>
      <w:r w:rsidR="00113A06" w:rsidRPr="007E7151">
        <w:t>Qiaseq</w:t>
      </w:r>
      <w:proofErr w:type="spellEnd"/>
      <w:r w:rsidR="005A22D9" w:rsidRPr="007E7151">
        <w:t xml:space="preserve"> MGP</w:t>
      </w:r>
      <w:bookmarkEnd w:id="206"/>
    </w:p>
    <w:p w:rsidR="00113A06" w:rsidRDefault="00113A06" w:rsidP="00113A06">
      <w:pPr>
        <w:rPr>
          <w:b/>
        </w:rPr>
      </w:pPr>
    </w:p>
    <w:p w:rsidR="00113A06" w:rsidRDefault="00113A06" w:rsidP="00113A06">
      <w:r>
        <w:t>A series of</w:t>
      </w:r>
      <w:r w:rsidR="009C2B05">
        <w:t xml:space="preserve"> </w:t>
      </w:r>
      <w:r>
        <w:t>s</w:t>
      </w:r>
      <w:r w:rsidRPr="00CE397B">
        <w:t>amples</w:t>
      </w:r>
      <w:r w:rsidR="009C2B05">
        <w:t>, repeated multiple times each</w:t>
      </w:r>
      <w:r w:rsidRPr="00CE397B">
        <w:t xml:space="preserve"> </w:t>
      </w:r>
      <w:r>
        <w:t>were analysed by both</w:t>
      </w:r>
      <w:r w:rsidRPr="00CE397B">
        <w:t xml:space="preserve"> the </w:t>
      </w:r>
      <w:proofErr w:type="spellStart"/>
      <w:r>
        <w:t>Qiaseq</w:t>
      </w:r>
      <w:proofErr w:type="spellEnd"/>
      <w:r>
        <w:t xml:space="preserve"> </w:t>
      </w:r>
      <w:r w:rsidR="007F7F04">
        <w:t xml:space="preserve">MGP </w:t>
      </w:r>
      <w:r>
        <w:t>panel</w:t>
      </w:r>
      <w:r w:rsidRPr="00CE397B">
        <w:t xml:space="preserve"> </w:t>
      </w:r>
      <w:r>
        <w:t>and our</w:t>
      </w:r>
      <w:r w:rsidRPr="00CE397B">
        <w:t xml:space="preserve"> </w:t>
      </w:r>
      <w:r>
        <w:t>UKAS</w:t>
      </w:r>
      <w:r w:rsidRPr="00CE397B">
        <w:t xml:space="preserve">-accredited </w:t>
      </w:r>
      <w:r>
        <w:t xml:space="preserve">TSCA </w:t>
      </w:r>
      <w:r w:rsidR="00125401">
        <w:t xml:space="preserve">MGP </w:t>
      </w:r>
      <w:r>
        <w:t>panel</w:t>
      </w:r>
      <w:r w:rsidRPr="00CE397B">
        <w:t xml:space="preserve">. A </w:t>
      </w:r>
      <w:r>
        <w:t>simple qualitative present/absent score is applied</w:t>
      </w:r>
      <w:r w:rsidRPr="00CE397B">
        <w:t>.</w:t>
      </w:r>
      <w:r>
        <w:t xml:space="preserve"> Known common artefacts have been accounted for</w:t>
      </w:r>
      <w:r w:rsidR="00C15B1F">
        <w:t xml:space="preserve"> and described below.</w:t>
      </w:r>
      <w:r w:rsidR="007F7F04">
        <w:t xml:space="preserve"> All variants (n=161) in all samples were cross-compared.</w:t>
      </w:r>
    </w:p>
    <w:p w:rsidR="002A22FC" w:rsidRPr="00CE397B" w:rsidRDefault="002A22FC" w:rsidP="00113A06"/>
    <w:p w:rsidR="00CC45C1" w:rsidRDefault="00CC45C1"/>
    <w:tbl>
      <w:tblPr>
        <w:tblW w:w="5640" w:type="dxa"/>
        <w:jc w:val="center"/>
        <w:tblLook w:val="04A0"/>
      </w:tblPr>
      <w:tblGrid>
        <w:gridCol w:w="3720"/>
        <w:gridCol w:w="1920"/>
      </w:tblGrid>
      <w:tr w:rsidR="00113A06" w:rsidRPr="002A22FC">
        <w:trPr>
          <w:trHeight w:val="255"/>
          <w:jc w:val="center"/>
        </w:trPr>
        <w:tc>
          <w:tcPr>
            <w:tcW w:w="3720" w:type="dxa"/>
            <w:tcBorders>
              <w:top w:val="single" w:sz="8" w:space="0" w:color="auto"/>
              <w:left w:val="single" w:sz="8" w:space="0" w:color="auto"/>
              <w:bottom w:val="single" w:sz="4" w:space="0" w:color="auto"/>
              <w:right w:val="single" w:sz="8" w:space="0" w:color="000000"/>
            </w:tcBorders>
            <w:shd w:val="clear" w:color="auto" w:fill="auto"/>
            <w:noWrap/>
            <w:vAlign w:val="bottom"/>
          </w:tcPr>
          <w:p w:rsidR="00113A06" w:rsidRPr="002A22FC" w:rsidRDefault="00113A06" w:rsidP="00EE5DF2">
            <w:pPr>
              <w:jc w:val="right"/>
              <w:rPr>
                <w:rFonts w:asciiTheme="minorHAnsi" w:eastAsia="Times New Roman" w:hAnsiTheme="minorHAnsi" w:cstheme="minorHAnsi"/>
              </w:rPr>
            </w:pPr>
            <w:r w:rsidRPr="002A22FC">
              <w:rPr>
                <w:rFonts w:asciiTheme="minorHAnsi" w:eastAsia="Times New Roman" w:hAnsiTheme="minorHAnsi" w:cstheme="minorHAnsi"/>
              </w:rPr>
              <w:t xml:space="preserve">Positive concordant </w:t>
            </w:r>
            <w:r w:rsidR="009C2B05" w:rsidRPr="002A22FC">
              <w:rPr>
                <w:rFonts w:asciiTheme="minorHAnsi" w:eastAsia="Times New Roman" w:hAnsiTheme="minorHAnsi" w:cstheme="minorHAnsi"/>
              </w:rPr>
              <w:t>variants</w:t>
            </w:r>
          </w:p>
        </w:tc>
        <w:tc>
          <w:tcPr>
            <w:tcW w:w="1920" w:type="dxa"/>
            <w:tcBorders>
              <w:top w:val="single" w:sz="8" w:space="0" w:color="auto"/>
              <w:left w:val="nil"/>
              <w:bottom w:val="single" w:sz="4" w:space="0" w:color="auto"/>
              <w:right w:val="single" w:sz="8" w:space="0" w:color="auto"/>
            </w:tcBorders>
            <w:shd w:val="clear" w:color="auto" w:fill="auto"/>
            <w:noWrap/>
            <w:vAlign w:val="bottom"/>
          </w:tcPr>
          <w:p w:rsidR="00113A06" w:rsidRPr="002A22FC" w:rsidRDefault="00113A06" w:rsidP="00EE5DF2">
            <w:pPr>
              <w:jc w:val="center"/>
              <w:rPr>
                <w:rFonts w:asciiTheme="minorHAnsi" w:eastAsia="Times New Roman" w:hAnsiTheme="minorHAnsi" w:cstheme="minorHAnsi"/>
              </w:rPr>
            </w:pPr>
            <w:r w:rsidRPr="002A22FC">
              <w:rPr>
                <w:rFonts w:asciiTheme="minorHAnsi" w:eastAsia="Times New Roman" w:hAnsiTheme="minorHAnsi" w:cstheme="minorHAnsi"/>
              </w:rPr>
              <w:t>161</w:t>
            </w:r>
          </w:p>
        </w:tc>
      </w:tr>
      <w:tr w:rsidR="00113A06" w:rsidRPr="002A22FC">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113A06" w:rsidRPr="002A22FC" w:rsidRDefault="00113A06" w:rsidP="00EE5DF2">
            <w:pPr>
              <w:jc w:val="right"/>
              <w:rPr>
                <w:rFonts w:asciiTheme="minorHAnsi" w:eastAsia="Times New Roman" w:hAnsiTheme="minorHAnsi" w:cstheme="minorHAnsi"/>
              </w:rPr>
            </w:pPr>
            <w:r w:rsidRPr="002A22FC">
              <w:rPr>
                <w:rFonts w:asciiTheme="minorHAnsi" w:eastAsia="Times New Roman" w:hAnsiTheme="minorHAnsi" w:cstheme="minorHAnsi"/>
              </w:rPr>
              <w:t xml:space="preserve">Negative concordant </w:t>
            </w:r>
            <w:r w:rsidR="009C2B05" w:rsidRPr="002A22FC">
              <w:rPr>
                <w:rFonts w:asciiTheme="minorHAnsi" w:eastAsia="Times New Roman" w:hAnsiTheme="minorHAnsi" w:cstheme="minorHAnsi"/>
              </w:rPr>
              <w:t>variants</w:t>
            </w:r>
          </w:p>
        </w:tc>
        <w:tc>
          <w:tcPr>
            <w:tcW w:w="1920" w:type="dxa"/>
            <w:tcBorders>
              <w:top w:val="nil"/>
              <w:left w:val="nil"/>
              <w:bottom w:val="single" w:sz="4" w:space="0" w:color="auto"/>
              <w:right w:val="single" w:sz="8" w:space="0" w:color="auto"/>
            </w:tcBorders>
            <w:shd w:val="clear" w:color="auto" w:fill="auto"/>
            <w:noWrap/>
            <w:vAlign w:val="bottom"/>
          </w:tcPr>
          <w:p w:rsidR="00113A06" w:rsidRPr="002A22FC" w:rsidRDefault="00113A06" w:rsidP="00EE5DF2">
            <w:pPr>
              <w:jc w:val="center"/>
              <w:rPr>
                <w:rFonts w:asciiTheme="minorHAnsi" w:eastAsia="Times New Roman" w:hAnsiTheme="minorHAnsi" w:cstheme="minorHAnsi"/>
              </w:rPr>
            </w:pPr>
            <w:proofErr w:type="gramStart"/>
            <w:r w:rsidRPr="002A22FC">
              <w:rPr>
                <w:rFonts w:asciiTheme="minorHAnsi" w:eastAsia="Times New Roman" w:hAnsiTheme="minorHAnsi" w:cstheme="minorHAnsi"/>
              </w:rPr>
              <w:t>n</w:t>
            </w:r>
            <w:proofErr w:type="gramEnd"/>
            <w:r w:rsidRPr="002A22FC">
              <w:rPr>
                <w:rFonts w:asciiTheme="minorHAnsi" w:eastAsia="Times New Roman" w:hAnsiTheme="minorHAnsi" w:cstheme="minorHAnsi"/>
              </w:rPr>
              <w:t>/a</w:t>
            </w:r>
            <w:ins w:id="207" w:author="alexander smith" w:date="2020-07-02T12:17:00Z">
              <w:r w:rsidR="001F653D" w:rsidRPr="001F653D">
                <w:rPr>
                  <w:rFonts w:asciiTheme="minorHAnsi" w:eastAsia="Times New Roman" w:hAnsiTheme="minorHAnsi" w:cstheme="minorHAnsi"/>
                  <w:vertAlign w:val="superscript"/>
                  <w:rPrChange w:id="208" w:author="alexander smith" w:date="2020-07-02T12:18:00Z">
                    <w:rPr>
                      <w:rFonts w:asciiTheme="minorHAnsi" w:eastAsia="Times New Roman" w:hAnsiTheme="minorHAnsi" w:cstheme="minorHAnsi"/>
                    </w:rPr>
                  </w:rPrChange>
                </w:rPr>
                <w:t>$</w:t>
              </w:r>
            </w:ins>
            <w:del w:id="209" w:author="alexander smith" w:date="2020-07-02T12:16:00Z">
              <w:r w:rsidR="005A22D9" w:rsidRPr="002A22FC" w:rsidDel="000C6D00">
                <w:rPr>
                  <w:rFonts w:asciiTheme="minorHAnsi" w:eastAsia="Times New Roman" w:hAnsiTheme="minorHAnsi" w:cstheme="minorHAnsi"/>
                  <w:vertAlign w:val="superscript"/>
                </w:rPr>
                <w:delText>$</w:delText>
              </w:r>
            </w:del>
          </w:p>
        </w:tc>
      </w:tr>
      <w:tr w:rsidR="00113A06" w:rsidRPr="002A22FC">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113A06" w:rsidRPr="002A22FC" w:rsidRDefault="00113A06" w:rsidP="00EE5DF2">
            <w:pPr>
              <w:jc w:val="right"/>
              <w:rPr>
                <w:rFonts w:asciiTheme="minorHAnsi" w:eastAsia="Times New Roman" w:hAnsiTheme="minorHAnsi" w:cstheme="minorHAnsi"/>
              </w:rPr>
            </w:pPr>
            <w:r w:rsidRPr="002A22FC">
              <w:rPr>
                <w:rFonts w:asciiTheme="minorHAnsi" w:eastAsia="Times New Roman" w:hAnsiTheme="minorHAnsi" w:cstheme="minorHAnsi"/>
              </w:rPr>
              <w:t xml:space="preserve">Discordant </w:t>
            </w:r>
            <w:r w:rsidR="009C2B05" w:rsidRPr="002A22FC">
              <w:rPr>
                <w:rFonts w:asciiTheme="minorHAnsi" w:eastAsia="Times New Roman" w:hAnsiTheme="minorHAnsi" w:cstheme="minorHAnsi"/>
              </w:rPr>
              <w:t>variants</w:t>
            </w:r>
          </w:p>
        </w:tc>
        <w:tc>
          <w:tcPr>
            <w:tcW w:w="1920" w:type="dxa"/>
            <w:tcBorders>
              <w:top w:val="nil"/>
              <w:left w:val="nil"/>
              <w:bottom w:val="single" w:sz="4" w:space="0" w:color="auto"/>
              <w:right w:val="single" w:sz="8" w:space="0" w:color="auto"/>
            </w:tcBorders>
            <w:shd w:val="clear" w:color="auto" w:fill="auto"/>
            <w:noWrap/>
            <w:vAlign w:val="bottom"/>
          </w:tcPr>
          <w:p w:rsidR="00113A06" w:rsidRPr="002A22FC" w:rsidRDefault="00113A06" w:rsidP="00EE5DF2">
            <w:pPr>
              <w:jc w:val="center"/>
              <w:rPr>
                <w:rFonts w:asciiTheme="minorHAnsi" w:eastAsia="Times New Roman" w:hAnsiTheme="minorHAnsi" w:cstheme="minorHAnsi"/>
              </w:rPr>
            </w:pPr>
            <w:r w:rsidRPr="002A22FC">
              <w:rPr>
                <w:rFonts w:asciiTheme="minorHAnsi" w:eastAsia="Times New Roman" w:hAnsiTheme="minorHAnsi" w:cstheme="minorHAnsi"/>
              </w:rPr>
              <w:t>0 (</w:t>
            </w:r>
            <w:ins w:id="210" w:author="alexander smith" w:date="2020-07-02T11:59:00Z">
              <w:r w:rsidR="00DA4409">
                <w:rPr>
                  <w:rFonts w:asciiTheme="minorHAnsi" w:eastAsia="Times New Roman" w:hAnsiTheme="minorHAnsi" w:cstheme="minorHAnsi"/>
                </w:rPr>
                <w:t>4</w:t>
              </w:r>
            </w:ins>
            <w:del w:id="211" w:author="alexander smith" w:date="2020-07-02T11:59:00Z">
              <w:r w:rsidR="00821A48" w:rsidRPr="002A22FC" w:rsidDel="000E6108">
                <w:rPr>
                  <w:rFonts w:asciiTheme="minorHAnsi" w:eastAsia="Times New Roman" w:hAnsiTheme="minorHAnsi" w:cstheme="minorHAnsi"/>
                </w:rPr>
                <w:delText>4</w:delText>
              </w:r>
            </w:del>
            <w:r w:rsidRPr="002A22FC">
              <w:rPr>
                <w:rFonts w:asciiTheme="minorHAnsi" w:eastAsia="Times New Roman" w:hAnsiTheme="minorHAnsi" w:cstheme="minorHAnsi"/>
              </w:rPr>
              <w:t>)*</w:t>
            </w:r>
          </w:p>
        </w:tc>
      </w:tr>
      <w:tr w:rsidR="00113A06" w:rsidRPr="002A22FC">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113A06" w:rsidRPr="002A22FC" w:rsidRDefault="00113A06" w:rsidP="00EE5DF2">
            <w:pPr>
              <w:jc w:val="right"/>
              <w:rPr>
                <w:rFonts w:asciiTheme="minorHAnsi" w:eastAsia="Times New Roman" w:hAnsiTheme="minorHAnsi" w:cstheme="minorHAnsi"/>
              </w:rPr>
            </w:pPr>
            <w:r w:rsidRPr="002A22FC">
              <w:rPr>
                <w:rFonts w:asciiTheme="minorHAnsi" w:eastAsia="Times New Roman" w:hAnsiTheme="minorHAnsi" w:cstheme="minorHAnsi"/>
              </w:rPr>
              <w:t>Total</w:t>
            </w:r>
          </w:p>
        </w:tc>
        <w:tc>
          <w:tcPr>
            <w:tcW w:w="1920" w:type="dxa"/>
            <w:tcBorders>
              <w:top w:val="nil"/>
              <w:left w:val="nil"/>
              <w:bottom w:val="single" w:sz="4" w:space="0" w:color="auto"/>
              <w:right w:val="single" w:sz="8" w:space="0" w:color="auto"/>
            </w:tcBorders>
            <w:shd w:val="clear" w:color="auto" w:fill="auto"/>
            <w:noWrap/>
            <w:vAlign w:val="bottom"/>
          </w:tcPr>
          <w:p w:rsidR="00113A06" w:rsidRPr="002A22FC" w:rsidRDefault="00113A06" w:rsidP="00EE5DF2">
            <w:pPr>
              <w:jc w:val="center"/>
              <w:rPr>
                <w:rFonts w:asciiTheme="minorHAnsi" w:eastAsia="Times New Roman" w:hAnsiTheme="minorHAnsi" w:cstheme="minorHAnsi"/>
              </w:rPr>
            </w:pPr>
            <w:r w:rsidRPr="002A22FC">
              <w:rPr>
                <w:rFonts w:asciiTheme="minorHAnsi" w:eastAsia="Times New Roman" w:hAnsiTheme="minorHAnsi" w:cstheme="minorHAnsi"/>
              </w:rPr>
              <w:t>161</w:t>
            </w:r>
          </w:p>
        </w:tc>
      </w:tr>
      <w:tr w:rsidR="00113A06" w:rsidRPr="002A22FC">
        <w:trPr>
          <w:trHeight w:val="270"/>
          <w:jc w:val="center"/>
        </w:trPr>
        <w:tc>
          <w:tcPr>
            <w:tcW w:w="3720" w:type="dxa"/>
            <w:tcBorders>
              <w:top w:val="single" w:sz="4" w:space="0" w:color="auto"/>
              <w:left w:val="single" w:sz="8" w:space="0" w:color="auto"/>
              <w:bottom w:val="single" w:sz="8" w:space="0" w:color="auto"/>
              <w:right w:val="single" w:sz="8" w:space="0" w:color="000000"/>
            </w:tcBorders>
            <w:shd w:val="clear" w:color="auto" w:fill="auto"/>
            <w:noWrap/>
            <w:vAlign w:val="bottom"/>
          </w:tcPr>
          <w:p w:rsidR="00113A06" w:rsidRPr="002A22FC" w:rsidRDefault="00113A06" w:rsidP="00EE5DF2">
            <w:pPr>
              <w:jc w:val="right"/>
              <w:rPr>
                <w:rFonts w:asciiTheme="minorHAnsi" w:eastAsia="Times New Roman" w:hAnsiTheme="minorHAnsi" w:cstheme="minorHAnsi"/>
              </w:rPr>
            </w:pPr>
            <w:r w:rsidRPr="002A22FC">
              <w:rPr>
                <w:rFonts w:asciiTheme="minorHAnsi" w:eastAsia="Times New Roman" w:hAnsiTheme="minorHAnsi" w:cstheme="minorHAnsi"/>
              </w:rPr>
              <w:t>Concordance</w:t>
            </w:r>
          </w:p>
        </w:tc>
        <w:tc>
          <w:tcPr>
            <w:tcW w:w="1920" w:type="dxa"/>
            <w:tcBorders>
              <w:top w:val="nil"/>
              <w:left w:val="nil"/>
              <w:bottom w:val="single" w:sz="8" w:space="0" w:color="auto"/>
              <w:right w:val="single" w:sz="8" w:space="0" w:color="auto"/>
            </w:tcBorders>
            <w:shd w:val="clear" w:color="auto" w:fill="auto"/>
            <w:noWrap/>
            <w:vAlign w:val="bottom"/>
          </w:tcPr>
          <w:p w:rsidR="00113A06" w:rsidRPr="002A22FC" w:rsidRDefault="00113A06" w:rsidP="00EE5DF2">
            <w:pPr>
              <w:jc w:val="center"/>
              <w:rPr>
                <w:rFonts w:asciiTheme="minorHAnsi" w:eastAsia="Times New Roman" w:hAnsiTheme="minorHAnsi" w:cstheme="minorHAnsi"/>
              </w:rPr>
            </w:pPr>
            <w:r w:rsidRPr="002A22FC">
              <w:rPr>
                <w:rFonts w:asciiTheme="minorHAnsi" w:eastAsia="Times New Roman" w:hAnsiTheme="minorHAnsi" w:cstheme="minorHAnsi"/>
              </w:rPr>
              <w:t>100%</w:t>
            </w:r>
          </w:p>
        </w:tc>
      </w:tr>
    </w:tbl>
    <w:p w:rsidR="00113A06" w:rsidRPr="002A22FC" w:rsidRDefault="00113A06">
      <w:pPr>
        <w:rPr>
          <w:rFonts w:asciiTheme="minorHAnsi" w:hAnsiTheme="minorHAnsi" w:cstheme="minorHAnsi"/>
        </w:rPr>
      </w:pPr>
    </w:p>
    <w:p w:rsidR="00113A06" w:rsidRPr="002A22FC" w:rsidRDefault="00113A06" w:rsidP="00113A06">
      <w:pPr>
        <w:rPr>
          <w:rFonts w:asciiTheme="minorHAnsi" w:hAnsiTheme="minorHAnsi" w:cstheme="minorHAnsi"/>
        </w:rPr>
      </w:pPr>
    </w:p>
    <w:p w:rsidR="00113A06" w:rsidRPr="002A22FC" w:rsidRDefault="00113A06" w:rsidP="00113A06">
      <w:pPr>
        <w:rPr>
          <w:rFonts w:asciiTheme="minorHAnsi" w:eastAsia="Times New Roman" w:hAnsiTheme="minorHAnsi" w:cstheme="minorHAnsi"/>
        </w:rPr>
      </w:pPr>
      <w:r w:rsidRPr="002A22FC">
        <w:rPr>
          <w:rFonts w:asciiTheme="minorHAnsi" w:eastAsia="Times New Roman" w:hAnsiTheme="minorHAnsi" w:cstheme="minorHAnsi"/>
        </w:rPr>
        <w:t>Sensitivity = 161 / (161 + 0) =100%</w:t>
      </w:r>
    </w:p>
    <w:p w:rsidR="00113A06" w:rsidRPr="002A22FC" w:rsidRDefault="00113A06" w:rsidP="00113A06">
      <w:pPr>
        <w:rPr>
          <w:rFonts w:asciiTheme="minorHAnsi" w:eastAsia="Times New Roman" w:hAnsiTheme="minorHAnsi" w:cstheme="minorHAnsi"/>
        </w:rPr>
      </w:pPr>
      <w:r w:rsidRPr="002A22FC">
        <w:rPr>
          <w:rFonts w:asciiTheme="minorHAnsi" w:eastAsia="Times New Roman" w:hAnsiTheme="minorHAnsi" w:cstheme="minorHAnsi"/>
        </w:rPr>
        <w:t xml:space="preserve">All </w:t>
      </w:r>
      <w:r w:rsidR="007F7F04" w:rsidRPr="002A22FC">
        <w:rPr>
          <w:rFonts w:asciiTheme="minorHAnsi" w:eastAsia="Times New Roman" w:hAnsiTheme="minorHAnsi" w:cstheme="minorHAnsi"/>
        </w:rPr>
        <w:t>expected</w:t>
      </w:r>
      <w:r w:rsidRPr="002A22FC">
        <w:rPr>
          <w:rFonts w:asciiTheme="minorHAnsi" w:eastAsia="Times New Roman" w:hAnsiTheme="minorHAnsi" w:cstheme="minorHAnsi"/>
        </w:rPr>
        <w:t xml:space="preserve"> variants were found</w:t>
      </w:r>
      <w:r w:rsidR="0068320E" w:rsidRPr="002A22FC">
        <w:rPr>
          <w:rFonts w:asciiTheme="minorHAnsi" w:eastAsia="Times New Roman" w:hAnsiTheme="minorHAnsi" w:cstheme="minorHAnsi"/>
        </w:rPr>
        <w:t>.</w:t>
      </w:r>
    </w:p>
    <w:p w:rsidR="00113A06" w:rsidRPr="002A22FC" w:rsidRDefault="00113A06" w:rsidP="00113A06">
      <w:pPr>
        <w:rPr>
          <w:rFonts w:asciiTheme="minorHAnsi" w:eastAsia="Times New Roman" w:hAnsiTheme="minorHAnsi" w:cstheme="minorHAnsi"/>
        </w:rPr>
      </w:pPr>
    </w:p>
    <w:p w:rsidR="00113A06" w:rsidRPr="002A22FC" w:rsidRDefault="00113A06" w:rsidP="00113A06">
      <w:pPr>
        <w:rPr>
          <w:rFonts w:asciiTheme="minorHAnsi" w:eastAsia="Times New Roman" w:hAnsiTheme="minorHAnsi" w:cstheme="minorHAnsi"/>
        </w:rPr>
      </w:pPr>
      <w:r w:rsidRPr="002A22FC">
        <w:rPr>
          <w:rFonts w:asciiTheme="minorHAnsi" w:eastAsia="Times New Roman" w:hAnsiTheme="minorHAnsi" w:cstheme="minorHAnsi"/>
        </w:rPr>
        <w:t>Specificity = 100%</w:t>
      </w:r>
    </w:p>
    <w:p w:rsidR="0068320E" w:rsidRPr="002A22FC" w:rsidRDefault="0068320E" w:rsidP="00113A06">
      <w:pPr>
        <w:rPr>
          <w:rFonts w:asciiTheme="minorHAnsi" w:hAnsiTheme="minorHAnsi" w:cstheme="minorHAnsi"/>
        </w:rPr>
      </w:pPr>
      <w:r w:rsidRPr="002A22FC">
        <w:rPr>
          <w:rFonts w:asciiTheme="minorHAnsi" w:hAnsiTheme="minorHAnsi" w:cstheme="minorHAnsi"/>
        </w:rPr>
        <w:t xml:space="preserve">All regions known to be negative in the </w:t>
      </w:r>
      <w:r w:rsidR="00C15B1F" w:rsidRPr="002A22FC">
        <w:rPr>
          <w:rFonts w:asciiTheme="minorHAnsi" w:hAnsiTheme="minorHAnsi" w:cstheme="minorHAnsi"/>
        </w:rPr>
        <w:t>TSCA</w:t>
      </w:r>
      <w:r w:rsidR="007F7F04" w:rsidRPr="002A22FC">
        <w:rPr>
          <w:rFonts w:asciiTheme="minorHAnsi" w:hAnsiTheme="minorHAnsi" w:cstheme="minorHAnsi"/>
        </w:rPr>
        <w:t xml:space="preserve"> MGP</w:t>
      </w:r>
      <w:ins w:id="212" w:author="alexander smith" w:date="2020-07-02T11:52:00Z">
        <w:r w:rsidR="005C4422">
          <w:rPr>
            <w:rFonts w:asciiTheme="minorHAnsi" w:hAnsiTheme="minorHAnsi" w:cstheme="minorHAnsi"/>
          </w:rPr>
          <w:t xml:space="preserve"> (all regions of </w:t>
        </w:r>
        <w:proofErr w:type="gramStart"/>
        <w:r w:rsidR="005C4422">
          <w:rPr>
            <w:rFonts w:asciiTheme="minorHAnsi" w:hAnsiTheme="minorHAnsi" w:cstheme="minorHAnsi"/>
          </w:rPr>
          <w:t>interest[</w:t>
        </w:r>
        <w:proofErr w:type="gramEnd"/>
        <w:r w:rsidR="005C4422">
          <w:rPr>
            <w:rFonts w:asciiTheme="minorHAnsi" w:hAnsiTheme="minorHAnsi" w:cstheme="minorHAnsi"/>
          </w:rPr>
          <w:t>ROI]</w:t>
        </w:r>
        <w:r w:rsidR="000E5379">
          <w:rPr>
            <w:rFonts w:asciiTheme="minorHAnsi" w:hAnsiTheme="minorHAnsi" w:cstheme="minorHAnsi"/>
          </w:rPr>
          <w:t>)</w:t>
        </w:r>
      </w:ins>
      <w:r w:rsidRPr="002A22FC">
        <w:rPr>
          <w:rFonts w:asciiTheme="minorHAnsi" w:hAnsiTheme="minorHAnsi" w:cstheme="minorHAnsi"/>
        </w:rPr>
        <w:t xml:space="preserve"> </w:t>
      </w:r>
      <w:r w:rsidR="007F7F04" w:rsidRPr="002A22FC">
        <w:rPr>
          <w:rFonts w:asciiTheme="minorHAnsi" w:hAnsiTheme="minorHAnsi" w:cstheme="minorHAnsi"/>
        </w:rPr>
        <w:t>were</w:t>
      </w:r>
      <w:r w:rsidRPr="002A22FC">
        <w:rPr>
          <w:rFonts w:asciiTheme="minorHAnsi" w:hAnsiTheme="minorHAnsi" w:cstheme="minorHAnsi"/>
        </w:rPr>
        <w:t xml:space="preserve"> also found to be negative in the </w:t>
      </w:r>
      <w:ins w:id="213" w:author="alexander smith" w:date="2020-07-02T11:53:00Z">
        <w:r w:rsidR="000E5379">
          <w:rPr>
            <w:rFonts w:asciiTheme="minorHAnsi" w:hAnsiTheme="minorHAnsi" w:cstheme="minorHAnsi"/>
          </w:rPr>
          <w:t xml:space="preserve">overlapping ROI for the </w:t>
        </w:r>
      </w:ins>
      <w:proofErr w:type="spellStart"/>
      <w:r w:rsidRPr="002A22FC">
        <w:rPr>
          <w:rFonts w:asciiTheme="minorHAnsi" w:hAnsiTheme="minorHAnsi" w:cstheme="minorHAnsi"/>
        </w:rPr>
        <w:t>QiaSeq</w:t>
      </w:r>
      <w:proofErr w:type="spellEnd"/>
      <w:r w:rsidRPr="002A22FC">
        <w:rPr>
          <w:rFonts w:asciiTheme="minorHAnsi" w:hAnsiTheme="minorHAnsi" w:cstheme="minorHAnsi"/>
        </w:rPr>
        <w:t xml:space="preserve"> </w:t>
      </w:r>
      <w:r w:rsidR="007F7F04" w:rsidRPr="002A22FC">
        <w:rPr>
          <w:rFonts w:asciiTheme="minorHAnsi" w:hAnsiTheme="minorHAnsi" w:cstheme="minorHAnsi"/>
        </w:rPr>
        <w:t xml:space="preserve">MGP </w:t>
      </w:r>
      <w:r w:rsidRPr="002A22FC">
        <w:rPr>
          <w:rFonts w:asciiTheme="minorHAnsi" w:hAnsiTheme="minorHAnsi" w:cstheme="minorHAnsi"/>
        </w:rPr>
        <w:t>panel</w:t>
      </w:r>
      <w:del w:id="214" w:author="alexander smith" w:date="2020-07-02T12:11:00Z">
        <w:r w:rsidRPr="002A22FC" w:rsidDel="005C4422">
          <w:rPr>
            <w:rFonts w:asciiTheme="minorHAnsi" w:hAnsiTheme="minorHAnsi" w:cstheme="minorHAnsi"/>
          </w:rPr>
          <w:delText xml:space="preserve"> (true negative)</w:delText>
        </w:r>
      </w:del>
      <w:ins w:id="215" w:author="alexander smith" w:date="2020-07-02T12:04:00Z">
        <w:r w:rsidR="000E6108">
          <w:rPr>
            <w:rFonts w:asciiTheme="minorHAnsi" w:hAnsiTheme="minorHAnsi" w:cstheme="minorHAnsi"/>
          </w:rPr>
          <w:t>,</w:t>
        </w:r>
      </w:ins>
      <w:ins w:id="216" w:author="alexander smith" w:date="2020-07-02T11:54:00Z">
        <w:r w:rsidR="000E6108">
          <w:rPr>
            <w:rFonts w:asciiTheme="minorHAnsi" w:hAnsiTheme="minorHAnsi" w:cstheme="minorHAnsi"/>
          </w:rPr>
          <w:t xml:space="preserve"> following analysis</w:t>
        </w:r>
      </w:ins>
      <w:ins w:id="217" w:author="alexander smith" w:date="2020-07-02T11:56:00Z">
        <w:r w:rsidR="000E6108">
          <w:rPr>
            <w:rFonts w:asciiTheme="minorHAnsi" w:hAnsiTheme="minorHAnsi" w:cstheme="minorHAnsi"/>
          </w:rPr>
          <w:t>/justification</w:t>
        </w:r>
      </w:ins>
      <w:ins w:id="218" w:author="alexander smith" w:date="2020-07-02T11:54:00Z">
        <w:r w:rsidR="000E6108">
          <w:rPr>
            <w:rFonts w:asciiTheme="minorHAnsi" w:hAnsiTheme="minorHAnsi" w:cstheme="minorHAnsi"/>
          </w:rPr>
          <w:t xml:space="preserve"> of </w:t>
        </w:r>
      </w:ins>
      <w:ins w:id="219" w:author="alexander smith" w:date="2020-07-02T11:56:00Z">
        <w:r w:rsidR="004B4EB5">
          <w:rPr>
            <w:rFonts w:asciiTheme="minorHAnsi" w:hAnsiTheme="minorHAnsi" w:cstheme="minorHAnsi"/>
          </w:rPr>
          <w:t>4</w:t>
        </w:r>
      </w:ins>
      <w:ins w:id="220" w:author="alexander smith" w:date="2020-07-02T11:54:00Z">
        <w:r w:rsidR="000E6108">
          <w:rPr>
            <w:rFonts w:asciiTheme="minorHAnsi" w:hAnsiTheme="minorHAnsi" w:cstheme="minorHAnsi"/>
          </w:rPr>
          <w:t xml:space="preserve"> variants </w:t>
        </w:r>
      </w:ins>
      <w:ins w:id="221" w:author="alexander smith" w:date="2020-07-02T11:56:00Z">
        <w:r w:rsidR="000E6108">
          <w:rPr>
            <w:rFonts w:asciiTheme="minorHAnsi" w:hAnsiTheme="minorHAnsi" w:cstheme="minorHAnsi"/>
          </w:rPr>
          <w:t>initially seen as discordant</w:t>
        </w:r>
      </w:ins>
      <w:ins w:id="222" w:author="alexander smith" w:date="2020-07-02T12:11:00Z">
        <w:r w:rsidR="005C4422">
          <w:rPr>
            <w:rFonts w:asciiTheme="minorHAnsi" w:hAnsiTheme="minorHAnsi" w:cstheme="minorHAnsi"/>
          </w:rPr>
          <w:t xml:space="preserve"> (see below)</w:t>
        </w:r>
      </w:ins>
      <w:r w:rsidRPr="002A22FC">
        <w:rPr>
          <w:rFonts w:asciiTheme="minorHAnsi" w:hAnsiTheme="minorHAnsi" w:cstheme="minorHAnsi"/>
        </w:rPr>
        <w:t xml:space="preserve">. </w:t>
      </w:r>
      <w:ins w:id="223" w:author="alexander smith" w:date="2020-07-02T12:00:00Z">
        <w:r w:rsidR="000E6108">
          <w:rPr>
            <w:rFonts w:asciiTheme="minorHAnsi" w:hAnsiTheme="minorHAnsi" w:cstheme="minorHAnsi"/>
          </w:rPr>
          <w:t>This included remov</w:t>
        </w:r>
        <w:r w:rsidR="00DA4409">
          <w:rPr>
            <w:rFonts w:asciiTheme="minorHAnsi" w:hAnsiTheme="minorHAnsi" w:cstheme="minorHAnsi"/>
          </w:rPr>
          <w:t>al of 2</w:t>
        </w:r>
        <w:r w:rsidR="000E6108">
          <w:rPr>
            <w:rFonts w:asciiTheme="minorHAnsi" w:hAnsiTheme="minorHAnsi" w:cstheme="minorHAnsi"/>
          </w:rPr>
          <w:t xml:space="preserve"> variants found consistently in all or many samples, labelled as library/</w:t>
        </w:r>
      </w:ins>
      <w:ins w:id="224" w:author="alexander smith" w:date="2020-07-02T12:02:00Z">
        <w:r w:rsidR="000E6108">
          <w:rPr>
            <w:rFonts w:asciiTheme="minorHAnsi" w:hAnsiTheme="minorHAnsi" w:cstheme="minorHAnsi"/>
          </w:rPr>
          <w:t>sequencing</w:t>
        </w:r>
      </w:ins>
      <w:ins w:id="225" w:author="alexander smith" w:date="2020-07-02T12:00:00Z">
        <w:r w:rsidR="000E6108">
          <w:rPr>
            <w:rFonts w:asciiTheme="minorHAnsi" w:hAnsiTheme="minorHAnsi" w:cstheme="minorHAnsi"/>
          </w:rPr>
          <w:t xml:space="preserve"> </w:t>
        </w:r>
      </w:ins>
      <w:ins w:id="226" w:author="alexander smith" w:date="2020-07-02T12:02:00Z">
        <w:r w:rsidR="000E6108">
          <w:rPr>
            <w:rFonts w:asciiTheme="minorHAnsi" w:hAnsiTheme="minorHAnsi" w:cstheme="minorHAnsi"/>
          </w:rPr>
          <w:t>artefacts</w:t>
        </w:r>
      </w:ins>
      <w:ins w:id="227" w:author="alexander smith" w:date="2020-07-02T12:00:00Z">
        <w:r w:rsidR="000E6108">
          <w:rPr>
            <w:rFonts w:asciiTheme="minorHAnsi" w:hAnsiTheme="minorHAnsi" w:cstheme="minorHAnsi"/>
          </w:rPr>
          <w:t xml:space="preserve"> that would be marked for </w:t>
        </w:r>
      </w:ins>
      <w:ins w:id="228" w:author="alexander smith" w:date="2020-07-02T12:02:00Z">
        <w:r w:rsidR="000E6108">
          <w:rPr>
            <w:rFonts w:asciiTheme="minorHAnsi" w:hAnsiTheme="minorHAnsi" w:cstheme="minorHAnsi"/>
          </w:rPr>
          <w:t>automatic</w:t>
        </w:r>
      </w:ins>
      <w:ins w:id="229" w:author="alexander smith" w:date="2020-07-02T12:00:00Z">
        <w:r w:rsidR="000E6108">
          <w:rPr>
            <w:rFonts w:asciiTheme="minorHAnsi" w:hAnsiTheme="minorHAnsi" w:cstheme="minorHAnsi"/>
          </w:rPr>
          <w:t xml:space="preserve"> removal </w:t>
        </w:r>
      </w:ins>
      <w:ins w:id="230" w:author="alexander smith" w:date="2020-07-02T12:02:00Z">
        <w:r w:rsidR="000E6108">
          <w:rPr>
            <w:rFonts w:asciiTheme="minorHAnsi" w:hAnsiTheme="minorHAnsi" w:cstheme="minorHAnsi"/>
          </w:rPr>
          <w:t>subsequently.</w:t>
        </w:r>
      </w:ins>
      <w:ins w:id="231" w:author="alexander smith" w:date="2020-07-02T11:58:00Z">
        <w:r w:rsidR="000E6108">
          <w:rPr>
            <w:rFonts w:asciiTheme="minorHAnsi" w:hAnsiTheme="minorHAnsi" w:cstheme="minorHAnsi"/>
          </w:rPr>
          <w:t xml:space="preserve"> </w:t>
        </w:r>
      </w:ins>
      <w:ins w:id="232" w:author="alexander smith" w:date="2020-07-02T12:04:00Z">
        <w:r w:rsidR="000E6108">
          <w:rPr>
            <w:rFonts w:asciiTheme="minorHAnsi" w:hAnsiTheme="minorHAnsi" w:cstheme="minorHAnsi"/>
          </w:rPr>
          <w:t>No addi</w:t>
        </w:r>
      </w:ins>
      <w:ins w:id="233" w:author="alexander smith" w:date="2020-07-02T12:05:00Z">
        <w:r w:rsidR="000E6108">
          <w:rPr>
            <w:rFonts w:asciiTheme="minorHAnsi" w:hAnsiTheme="minorHAnsi" w:cstheme="minorHAnsi"/>
          </w:rPr>
          <w:t>ti</w:t>
        </w:r>
      </w:ins>
      <w:ins w:id="234" w:author="alexander smith" w:date="2020-07-02T12:04:00Z">
        <w:r w:rsidR="000E6108">
          <w:rPr>
            <w:rFonts w:asciiTheme="minorHAnsi" w:hAnsiTheme="minorHAnsi" w:cstheme="minorHAnsi"/>
          </w:rPr>
          <w:t>o</w:t>
        </w:r>
      </w:ins>
      <w:ins w:id="235" w:author="alexander smith" w:date="2020-07-02T12:05:00Z">
        <w:r w:rsidR="000E6108">
          <w:rPr>
            <w:rFonts w:asciiTheme="minorHAnsi" w:hAnsiTheme="minorHAnsi" w:cstheme="minorHAnsi"/>
          </w:rPr>
          <w:t>na</w:t>
        </w:r>
      </w:ins>
      <w:ins w:id="236" w:author="alexander smith" w:date="2020-07-02T12:04:00Z">
        <w:r w:rsidR="000E6108">
          <w:rPr>
            <w:rFonts w:asciiTheme="minorHAnsi" w:hAnsiTheme="minorHAnsi" w:cstheme="minorHAnsi"/>
          </w:rPr>
          <w:t xml:space="preserve">l </w:t>
        </w:r>
      </w:ins>
      <w:del w:id="237" w:author="alexander smith" w:date="2020-07-02T11:58:00Z">
        <w:r w:rsidR="00113A06" w:rsidRPr="002A22FC" w:rsidDel="000E6108">
          <w:rPr>
            <w:rFonts w:asciiTheme="minorHAnsi" w:hAnsiTheme="minorHAnsi" w:cstheme="minorHAnsi"/>
          </w:rPr>
          <w:delText xml:space="preserve">No unexpected variants </w:delText>
        </w:r>
        <w:r w:rsidRPr="002A22FC" w:rsidDel="000E6108">
          <w:rPr>
            <w:rFonts w:asciiTheme="minorHAnsi" w:hAnsiTheme="minorHAnsi" w:cstheme="minorHAnsi"/>
          </w:rPr>
          <w:delText>(</w:delText>
        </w:r>
      </w:del>
      <w:del w:id="238" w:author="alexander smith" w:date="2020-07-02T12:09:00Z">
        <w:r w:rsidRPr="002A22FC" w:rsidDel="005C4422">
          <w:rPr>
            <w:rFonts w:asciiTheme="minorHAnsi" w:hAnsiTheme="minorHAnsi" w:cstheme="minorHAnsi"/>
          </w:rPr>
          <w:delText>false positive</w:delText>
        </w:r>
      </w:del>
      <w:proofErr w:type="gramStart"/>
      <w:ins w:id="239" w:author="alexander smith" w:date="2020-07-02T12:09:00Z">
        <w:r w:rsidR="005C4422">
          <w:rPr>
            <w:rFonts w:asciiTheme="minorHAnsi" w:hAnsiTheme="minorHAnsi" w:cstheme="minorHAnsi"/>
          </w:rPr>
          <w:t xml:space="preserve">variant </w:t>
        </w:r>
      </w:ins>
      <w:ins w:id="240" w:author="alexander smith" w:date="2020-07-02T12:07:00Z">
        <w:r w:rsidR="005C4422">
          <w:rPr>
            <w:rFonts w:asciiTheme="minorHAnsi" w:hAnsiTheme="minorHAnsi" w:cstheme="minorHAnsi"/>
          </w:rPr>
          <w:t xml:space="preserve"> calls</w:t>
        </w:r>
      </w:ins>
      <w:proofErr w:type="gramEnd"/>
      <w:del w:id="241" w:author="alexander smith" w:date="2020-07-02T12:07:00Z">
        <w:r w:rsidRPr="002A22FC" w:rsidDel="005C4422">
          <w:rPr>
            <w:rFonts w:asciiTheme="minorHAnsi" w:hAnsiTheme="minorHAnsi" w:cstheme="minorHAnsi"/>
          </w:rPr>
          <w:delText>s</w:delText>
        </w:r>
      </w:del>
      <w:del w:id="242" w:author="alexander smith" w:date="2020-07-02T11:58:00Z">
        <w:r w:rsidRPr="002A22FC" w:rsidDel="000E6108">
          <w:rPr>
            <w:rFonts w:asciiTheme="minorHAnsi" w:hAnsiTheme="minorHAnsi" w:cstheme="minorHAnsi"/>
          </w:rPr>
          <w:delText>)</w:delText>
        </w:r>
      </w:del>
      <w:r w:rsidRPr="002A22FC">
        <w:rPr>
          <w:rFonts w:asciiTheme="minorHAnsi" w:hAnsiTheme="minorHAnsi" w:cstheme="minorHAnsi"/>
        </w:rPr>
        <w:t xml:space="preserve"> </w:t>
      </w:r>
      <w:r w:rsidR="00113A06" w:rsidRPr="002A22FC">
        <w:rPr>
          <w:rFonts w:asciiTheme="minorHAnsi" w:hAnsiTheme="minorHAnsi" w:cstheme="minorHAnsi"/>
        </w:rPr>
        <w:t xml:space="preserve">were observed </w:t>
      </w:r>
      <w:ins w:id="243" w:author="alexander smith" w:date="2020-07-02T12:08:00Z">
        <w:r w:rsidR="005C4422">
          <w:rPr>
            <w:rFonts w:asciiTheme="minorHAnsi" w:hAnsiTheme="minorHAnsi" w:cstheme="minorHAnsi"/>
          </w:rPr>
          <w:t xml:space="preserve">for </w:t>
        </w:r>
      </w:ins>
      <w:del w:id="244" w:author="alexander smith" w:date="2020-07-02T12:08:00Z">
        <w:r w:rsidR="00113A06" w:rsidRPr="002A22FC" w:rsidDel="005C4422">
          <w:rPr>
            <w:rFonts w:asciiTheme="minorHAnsi" w:hAnsiTheme="minorHAnsi" w:cstheme="minorHAnsi"/>
          </w:rPr>
          <w:delText xml:space="preserve">in </w:delText>
        </w:r>
      </w:del>
      <w:r w:rsidR="00113A06" w:rsidRPr="002A22FC">
        <w:rPr>
          <w:rFonts w:asciiTheme="minorHAnsi" w:hAnsiTheme="minorHAnsi" w:cstheme="minorHAnsi"/>
        </w:rPr>
        <w:t xml:space="preserve">the </w:t>
      </w:r>
      <w:proofErr w:type="spellStart"/>
      <w:r w:rsidR="00113A06" w:rsidRPr="002A22FC">
        <w:rPr>
          <w:rFonts w:asciiTheme="minorHAnsi" w:hAnsiTheme="minorHAnsi" w:cstheme="minorHAnsi"/>
        </w:rPr>
        <w:t>QiaSeq</w:t>
      </w:r>
      <w:proofErr w:type="spellEnd"/>
      <w:r w:rsidR="00113A06" w:rsidRPr="002A22FC">
        <w:rPr>
          <w:rFonts w:asciiTheme="minorHAnsi" w:hAnsiTheme="minorHAnsi" w:cstheme="minorHAnsi"/>
        </w:rPr>
        <w:t xml:space="preserve"> </w:t>
      </w:r>
      <w:r w:rsidR="007F7F04" w:rsidRPr="002A22FC">
        <w:rPr>
          <w:rFonts w:asciiTheme="minorHAnsi" w:hAnsiTheme="minorHAnsi" w:cstheme="minorHAnsi"/>
        </w:rPr>
        <w:t xml:space="preserve">MGP </w:t>
      </w:r>
      <w:r w:rsidR="00113A06" w:rsidRPr="002A22FC">
        <w:rPr>
          <w:rFonts w:asciiTheme="minorHAnsi" w:hAnsiTheme="minorHAnsi" w:cstheme="minorHAnsi"/>
        </w:rPr>
        <w:t xml:space="preserve">panel </w:t>
      </w:r>
      <w:ins w:id="245" w:author="alexander smith" w:date="2020-07-02T12:08:00Z">
        <w:r w:rsidR="005C4422">
          <w:rPr>
            <w:rFonts w:asciiTheme="minorHAnsi" w:hAnsiTheme="minorHAnsi" w:cstheme="minorHAnsi"/>
          </w:rPr>
          <w:t>assay</w:t>
        </w:r>
      </w:ins>
      <w:ins w:id="246" w:author="alexander smith" w:date="2020-07-02T12:09:00Z">
        <w:r w:rsidR="005C4422">
          <w:rPr>
            <w:rFonts w:asciiTheme="minorHAnsi" w:hAnsiTheme="minorHAnsi" w:cstheme="minorHAnsi"/>
          </w:rPr>
          <w:t xml:space="preserve"> (false positive calls)</w:t>
        </w:r>
      </w:ins>
      <w:ins w:id="247" w:author="alexander smith" w:date="2020-07-02T12:08:00Z">
        <w:r w:rsidR="005C4422">
          <w:rPr>
            <w:rFonts w:asciiTheme="minorHAnsi" w:hAnsiTheme="minorHAnsi" w:cstheme="minorHAnsi"/>
          </w:rPr>
          <w:t xml:space="preserve"> </w:t>
        </w:r>
      </w:ins>
      <w:del w:id="248" w:author="alexander smith" w:date="2020-07-02T12:09:00Z">
        <w:r w:rsidR="00113A06" w:rsidRPr="002A22FC" w:rsidDel="005C4422">
          <w:rPr>
            <w:rFonts w:asciiTheme="minorHAnsi" w:hAnsiTheme="minorHAnsi" w:cstheme="minorHAnsi"/>
          </w:rPr>
          <w:delText xml:space="preserve">in overlapping regions of interest </w:delText>
        </w:r>
      </w:del>
      <w:r w:rsidR="00113A06" w:rsidRPr="002A22FC">
        <w:rPr>
          <w:rFonts w:asciiTheme="minorHAnsi" w:hAnsiTheme="minorHAnsi" w:cstheme="minorHAnsi"/>
        </w:rPr>
        <w:t xml:space="preserve">other than those which had been previously identified in the </w:t>
      </w:r>
      <w:ins w:id="249" w:author="alexander smith" w:date="2020-07-02T12:09:00Z">
        <w:r w:rsidR="005C4422">
          <w:rPr>
            <w:rFonts w:asciiTheme="minorHAnsi" w:hAnsiTheme="minorHAnsi" w:cstheme="minorHAnsi"/>
          </w:rPr>
          <w:t xml:space="preserve">validated </w:t>
        </w:r>
      </w:ins>
      <w:r w:rsidR="00C15B1F" w:rsidRPr="002A22FC">
        <w:rPr>
          <w:rFonts w:asciiTheme="minorHAnsi" w:hAnsiTheme="minorHAnsi" w:cstheme="minorHAnsi"/>
        </w:rPr>
        <w:t>TSCA</w:t>
      </w:r>
      <w:r w:rsidR="007F7F04" w:rsidRPr="002A22FC">
        <w:rPr>
          <w:rFonts w:asciiTheme="minorHAnsi" w:hAnsiTheme="minorHAnsi" w:cstheme="minorHAnsi"/>
        </w:rPr>
        <w:t xml:space="preserve"> MGP</w:t>
      </w:r>
      <w:ins w:id="250" w:author="alexander smith" w:date="2020-07-02T12:09:00Z">
        <w:r w:rsidR="005C4422">
          <w:rPr>
            <w:rFonts w:asciiTheme="minorHAnsi" w:hAnsiTheme="minorHAnsi" w:cstheme="minorHAnsi"/>
          </w:rPr>
          <w:t xml:space="preserve"> assay (</w:t>
        </w:r>
      </w:ins>
      <w:ins w:id="251" w:author="alexander smith" w:date="2020-07-03T14:40:00Z">
        <w:r w:rsidR="004B4EB5">
          <w:rPr>
            <w:rFonts w:asciiTheme="minorHAnsi" w:hAnsiTheme="minorHAnsi" w:cstheme="minorHAnsi"/>
          </w:rPr>
          <w:t>interpretation</w:t>
        </w:r>
      </w:ins>
      <w:ins w:id="252" w:author="alexander smith" w:date="2020-07-03T14:41:00Z">
        <w:r w:rsidR="004B4EB5">
          <w:rPr>
            <w:rFonts w:asciiTheme="minorHAnsi" w:hAnsiTheme="minorHAnsi" w:cstheme="minorHAnsi"/>
          </w:rPr>
          <w:t xml:space="preserve"> on filtered pipeline output VCF files</w:t>
        </w:r>
      </w:ins>
      <w:ins w:id="253" w:author="alexander smith" w:date="2020-07-03T14:40:00Z">
        <w:r w:rsidR="004B4EB5">
          <w:rPr>
            <w:rFonts w:asciiTheme="minorHAnsi" w:hAnsiTheme="minorHAnsi" w:cstheme="minorHAnsi"/>
          </w:rPr>
          <w:t xml:space="preserve"> </w:t>
        </w:r>
      </w:ins>
      <w:ins w:id="254" w:author="alexander smith" w:date="2020-07-03T14:42:00Z">
        <w:r w:rsidR="004B4EB5">
          <w:rPr>
            <w:rFonts w:asciiTheme="minorHAnsi" w:hAnsiTheme="minorHAnsi" w:cstheme="minorHAnsi"/>
          </w:rPr>
          <w:t xml:space="preserve">was performed </w:t>
        </w:r>
      </w:ins>
      <w:ins w:id="255" w:author="alexander smith" w:date="2020-07-03T14:40:00Z">
        <w:r w:rsidR="004B4EB5">
          <w:rPr>
            <w:rFonts w:asciiTheme="minorHAnsi" w:hAnsiTheme="minorHAnsi" w:cstheme="minorHAnsi"/>
          </w:rPr>
          <w:t>through</w:t>
        </w:r>
      </w:ins>
      <w:ins w:id="256" w:author="alexander smith" w:date="2020-07-03T14:41:00Z">
        <w:r w:rsidR="004B4EB5">
          <w:rPr>
            <w:rFonts w:asciiTheme="minorHAnsi" w:hAnsiTheme="minorHAnsi" w:cstheme="minorHAnsi"/>
          </w:rPr>
          <w:t xml:space="preserve"> the</w:t>
        </w:r>
      </w:ins>
      <w:ins w:id="257" w:author="alexander smith" w:date="2020-07-03T14:40:00Z">
        <w:r w:rsidR="004B4EB5">
          <w:rPr>
            <w:rFonts w:asciiTheme="minorHAnsi" w:hAnsiTheme="minorHAnsi" w:cstheme="minorHAnsi"/>
          </w:rPr>
          <w:t xml:space="preserve"> SQVD software</w:t>
        </w:r>
      </w:ins>
      <w:ins w:id="258" w:author="alexander smith" w:date="2020-07-03T14:55:00Z">
        <w:r w:rsidR="004B4EB5">
          <w:rPr>
            <w:rFonts w:asciiTheme="minorHAnsi" w:hAnsiTheme="minorHAnsi" w:cstheme="minorHAnsi"/>
          </w:rPr>
          <w:t xml:space="preserve"> and included removal of </w:t>
        </w:r>
      </w:ins>
      <w:proofErr w:type="spellStart"/>
      <w:ins w:id="259" w:author="alexander smith" w:date="2020-07-03T14:56:00Z">
        <w:r w:rsidR="00B767FF">
          <w:rPr>
            <w:rFonts w:asciiTheme="minorHAnsi" w:hAnsiTheme="minorHAnsi" w:cstheme="minorHAnsi"/>
          </w:rPr>
          <w:t>intronic</w:t>
        </w:r>
      </w:ins>
      <w:proofErr w:type="spellEnd"/>
      <w:ins w:id="260" w:author="alexander smith" w:date="2020-07-03T14:55:00Z">
        <w:r w:rsidR="00B767FF">
          <w:rPr>
            <w:rFonts w:asciiTheme="minorHAnsi" w:hAnsiTheme="minorHAnsi" w:cstheme="minorHAnsi"/>
          </w:rPr>
          <w:t xml:space="preserve"> variants</w:t>
        </w:r>
      </w:ins>
      <w:ins w:id="261" w:author="alexander smith" w:date="2020-07-02T12:09:00Z">
        <w:r w:rsidR="005C4422">
          <w:rPr>
            <w:rFonts w:asciiTheme="minorHAnsi" w:hAnsiTheme="minorHAnsi" w:cstheme="minorHAnsi"/>
          </w:rPr>
          <w:t>)</w:t>
        </w:r>
      </w:ins>
      <w:ins w:id="262" w:author="alexander smith" w:date="2020-07-02T11:47:00Z">
        <w:r w:rsidR="000E5379">
          <w:rPr>
            <w:rFonts w:asciiTheme="minorHAnsi" w:hAnsiTheme="minorHAnsi" w:cstheme="minorHAnsi"/>
          </w:rPr>
          <w:t xml:space="preserve"> </w:t>
        </w:r>
      </w:ins>
      <w:r w:rsidR="007F7F04" w:rsidRPr="002A22FC">
        <w:rPr>
          <w:rFonts w:asciiTheme="minorHAnsi" w:hAnsiTheme="minorHAnsi" w:cstheme="minorHAnsi"/>
        </w:rPr>
        <w:t>.</w:t>
      </w:r>
    </w:p>
    <w:p w:rsidR="0068320E" w:rsidRPr="002A22FC" w:rsidRDefault="0068320E" w:rsidP="00113A06">
      <w:pPr>
        <w:rPr>
          <w:rFonts w:asciiTheme="minorHAnsi" w:hAnsiTheme="minorHAnsi" w:cstheme="minorHAnsi"/>
        </w:rPr>
      </w:pPr>
    </w:p>
    <w:p w:rsidR="0068320E" w:rsidRPr="002A22FC" w:rsidRDefault="0068320E" w:rsidP="00113A06">
      <w:pPr>
        <w:rPr>
          <w:rFonts w:asciiTheme="minorHAnsi" w:hAnsiTheme="minorHAnsi" w:cstheme="minorHAnsi"/>
        </w:rPr>
      </w:pPr>
      <w:r w:rsidRPr="002A22FC">
        <w:rPr>
          <w:rFonts w:asciiTheme="minorHAnsi" w:hAnsiTheme="minorHAnsi" w:cstheme="minorHAnsi"/>
        </w:rPr>
        <w:t>Accuracy = 100%</w:t>
      </w:r>
    </w:p>
    <w:p w:rsidR="0068320E" w:rsidRPr="002A22FC" w:rsidRDefault="0068320E" w:rsidP="00113A06">
      <w:pPr>
        <w:rPr>
          <w:rFonts w:asciiTheme="minorHAnsi" w:hAnsiTheme="minorHAnsi" w:cstheme="minorHAnsi"/>
        </w:rPr>
      </w:pPr>
    </w:p>
    <w:p w:rsidR="00113A06" w:rsidRPr="002A22FC" w:rsidRDefault="00113A06">
      <w:pPr>
        <w:rPr>
          <w:rFonts w:asciiTheme="minorHAnsi" w:hAnsiTheme="minorHAnsi" w:cstheme="minorHAnsi"/>
        </w:rPr>
      </w:pPr>
    </w:p>
    <w:p w:rsidR="00442E89" w:rsidRPr="002A22FC" w:rsidRDefault="00442E89">
      <w:pPr>
        <w:rPr>
          <w:rFonts w:asciiTheme="minorHAnsi" w:hAnsiTheme="minorHAnsi" w:cstheme="minorHAnsi"/>
        </w:rPr>
      </w:pPr>
      <w:r w:rsidRPr="002A22FC">
        <w:rPr>
          <w:rFonts w:asciiTheme="minorHAnsi" w:eastAsia="Times New Roman" w:hAnsiTheme="minorHAnsi" w:cstheme="minorHAnsi"/>
          <w:b/>
          <w:bCs/>
        </w:rPr>
        <w:t>Interpretation</w:t>
      </w:r>
    </w:p>
    <w:p w:rsidR="00442E89" w:rsidRPr="002A22FC" w:rsidRDefault="00442E89" w:rsidP="00442E89">
      <w:pPr>
        <w:rPr>
          <w:rFonts w:asciiTheme="minorHAnsi" w:eastAsia="Times New Roman" w:hAnsiTheme="minorHAnsi" w:cstheme="minorHAnsi"/>
        </w:rPr>
      </w:pPr>
      <w:r w:rsidRPr="002A22FC">
        <w:rPr>
          <w:rFonts w:asciiTheme="minorHAnsi" w:eastAsia="Times New Roman" w:hAnsiTheme="minorHAnsi" w:cstheme="minorHAnsi"/>
        </w:rPr>
        <w:t>The combined data show:</w:t>
      </w:r>
    </w:p>
    <w:p w:rsidR="00442E89" w:rsidRPr="002A22FC" w:rsidRDefault="00442E89" w:rsidP="00442E89">
      <w:pPr>
        <w:rPr>
          <w:rFonts w:asciiTheme="minorHAnsi" w:eastAsia="Times New Roman" w:hAnsiTheme="minorHAnsi" w:cstheme="minorHAnsi"/>
        </w:rPr>
      </w:pPr>
      <w:r w:rsidRPr="002A22FC">
        <w:rPr>
          <w:rFonts w:asciiTheme="minorHAnsi" w:eastAsia="Times New Roman" w:hAnsiTheme="minorHAnsi" w:cstheme="minorHAnsi"/>
        </w:rPr>
        <w:t>100% sensitivity</w:t>
      </w:r>
    </w:p>
    <w:p w:rsidR="00442E89" w:rsidRPr="002A22FC" w:rsidRDefault="00442E89" w:rsidP="00442E89">
      <w:pPr>
        <w:rPr>
          <w:rFonts w:asciiTheme="minorHAnsi" w:eastAsia="Times New Roman" w:hAnsiTheme="minorHAnsi" w:cstheme="minorHAnsi"/>
        </w:rPr>
      </w:pPr>
      <w:r w:rsidRPr="002A22FC">
        <w:rPr>
          <w:rFonts w:asciiTheme="minorHAnsi" w:eastAsia="Times New Roman" w:hAnsiTheme="minorHAnsi" w:cstheme="minorHAnsi"/>
        </w:rPr>
        <w:t>100% specificity</w:t>
      </w:r>
    </w:p>
    <w:p w:rsidR="00442E89" w:rsidRPr="002A22FC" w:rsidRDefault="00442E89" w:rsidP="00442E89">
      <w:pPr>
        <w:rPr>
          <w:rFonts w:asciiTheme="minorHAnsi" w:eastAsia="Times New Roman" w:hAnsiTheme="minorHAnsi" w:cstheme="minorHAnsi"/>
        </w:rPr>
      </w:pPr>
      <w:r w:rsidRPr="002A22FC">
        <w:rPr>
          <w:rFonts w:asciiTheme="minorHAnsi" w:eastAsia="Times New Roman" w:hAnsiTheme="minorHAnsi" w:cstheme="minorHAnsi"/>
        </w:rPr>
        <w:t>100% accuracy</w:t>
      </w:r>
    </w:p>
    <w:p w:rsidR="00442E89" w:rsidRPr="002A22FC" w:rsidRDefault="00442E89" w:rsidP="00442E89">
      <w:pPr>
        <w:rPr>
          <w:rFonts w:asciiTheme="minorHAnsi" w:eastAsia="Times New Roman" w:hAnsiTheme="minorHAnsi" w:cstheme="minorHAnsi"/>
        </w:rPr>
      </w:pPr>
    </w:p>
    <w:p w:rsidR="00442E89" w:rsidRPr="002A22FC" w:rsidRDefault="00442E89" w:rsidP="00442E89">
      <w:pPr>
        <w:rPr>
          <w:rFonts w:asciiTheme="minorHAnsi" w:eastAsia="Times New Roman" w:hAnsiTheme="minorHAnsi" w:cstheme="minorHAnsi"/>
        </w:rPr>
      </w:pPr>
      <w:r w:rsidRPr="002A22FC">
        <w:rPr>
          <w:rFonts w:asciiTheme="minorHAnsi" w:eastAsia="Times New Roman" w:hAnsiTheme="minorHAnsi" w:cstheme="minorHAnsi"/>
        </w:rPr>
        <w:t>These results show that</w:t>
      </w:r>
      <w:r w:rsidR="00C54011" w:rsidRPr="002A22FC">
        <w:rPr>
          <w:rFonts w:asciiTheme="minorHAnsi" w:eastAsia="Times New Roman" w:hAnsiTheme="minorHAnsi" w:cstheme="minorHAnsi"/>
        </w:rPr>
        <w:t>,</w:t>
      </w:r>
      <w:r w:rsidRPr="002A22FC">
        <w:rPr>
          <w:rFonts w:asciiTheme="minorHAnsi" w:eastAsia="Times New Roman" w:hAnsiTheme="minorHAnsi" w:cstheme="minorHAnsi"/>
        </w:rPr>
        <w:t xml:space="preserve"> at the qualitative level, the </w:t>
      </w:r>
      <w:proofErr w:type="spellStart"/>
      <w:r w:rsidRPr="002A22FC">
        <w:rPr>
          <w:rFonts w:asciiTheme="minorHAnsi" w:eastAsia="Times New Roman" w:hAnsiTheme="minorHAnsi" w:cstheme="minorHAnsi"/>
        </w:rPr>
        <w:t>QiaSeq</w:t>
      </w:r>
      <w:proofErr w:type="spellEnd"/>
      <w:r w:rsidRPr="002A22FC">
        <w:rPr>
          <w:rFonts w:asciiTheme="minorHAnsi" w:eastAsia="Times New Roman" w:hAnsiTheme="minorHAnsi" w:cstheme="minorHAnsi"/>
        </w:rPr>
        <w:t xml:space="preserve"> </w:t>
      </w:r>
      <w:r w:rsidR="007F7F04" w:rsidRPr="002A22FC">
        <w:rPr>
          <w:rFonts w:asciiTheme="minorHAnsi" w:eastAsia="Times New Roman" w:hAnsiTheme="minorHAnsi" w:cstheme="minorHAnsi"/>
        </w:rPr>
        <w:t xml:space="preserve">MGP </w:t>
      </w:r>
      <w:r w:rsidR="00C15B1F" w:rsidRPr="002A22FC">
        <w:rPr>
          <w:rFonts w:asciiTheme="minorHAnsi" w:eastAsia="Times New Roman" w:hAnsiTheme="minorHAnsi" w:cstheme="minorHAnsi"/>
        </w:rPr>
        <w:t>method</w:t>
      </w:r>
      <w:r w:rsidRPr="002A22FC">
        <w:rPr>
          <w:rFonts w:asciiTheme="minorHAnsi" w:eastAsia="Times New Roman" w:hAnsiTheme="minorHAnsi" w:cstheme="minorHAnsi"/>
        </w:rPr>
        <w:t xml:space="preserve"> is 100% accurate using these tests</w:t>
      </w:r>
      <w:r w:rsidR="00C54011" w:rsidRPr="002A22FC">
        <w:rPr>
          <w:rFonts w:asciiTheme="minorHAnsi" w:eastAsia="Times New Roman" w:hAnsiTheme="minorHAnsi" w:cstheme="minorHAnsi"/>
        </w:rPr>
        <w:t xml:space="preserve"> (excluding known artefacts which arise in one panel </w:t>
      </w:r>
      <w:proofErr w:type="spellStart"/>
      <w:r w:rsidR="00C54011" w:rsidRPr="002A22FC">
        <w:rPr>
          <w:rFonts w:asciiTheme="minorHAnsi" w:eastAsia="Times New Roman" w:hAnsiTheme="minorHAnsi" w:cstheme="minorHAnsi"/>
        </w:rPr>
        <w:t>vs</w:t>
      </w:r>
      <w:proofErr w:type="spellEnd"/>
      <w:r w:rsidR="00C54011" w:rsidRPr="002A22FC">
        <w:rPr>
          <w:rFonts w:asciiTheme="minorHAnsi" w:eastAsia="Times New Roman" w:hAnsiTheme="minorHAnsi" w:cstheme="minorHAnsi"/>
        </w:rPr>
        <w:t xml:space="preserve"> the other</w:t>
      </w:r>
      <w:r w:rsidR="007F7F04" w:rsidRPr="002A22FC">
        <w:rPr>
          <w:rFonts w:asciiTheme="minorHAnsi" w:eastAsia="Times New Roman" w:hAnsiTheme="minorHAnsi" w:cstheme="minorHAnsi"/>
        </w:rPr>
        <w:t>: listed below).</w:t>
      </w:r>
    </w:p>
    <w:p w:rsidR="007764DD" w:rsidRPr="002A22FC" w:rsidRDefault="007764DD" w:rsidP="00442E89">
      <w:pPr>
        <w:rPr>
          <w:rFonts w:asciiTheme="minorHAnsi" w:eastAsia="Times New Roman" w:hAnsiTheme="minorHAnsi" w:cstheme="minorHAnsi"/>
        </w:rPr>
      </w:pPr>
    </w:p>
    <w:p w:rsidR="000C6D00" w:rsidRDefault="005A22D9" w:rsidP="00442E89">
      <w:pPr>
        <w:rPr>
          <w:ins w:id="263" w:author="alexander smith" w:date="2020-07-02T12:16:00Z"/>
          <w:rFonts w:asciiTheme="minorHAnsi" w:eastAsia="Times New Roman" w:hAnsiTheme="minorHAnsi" w:cstheme="minorHAnsi"/>
        </w:rPr>
      </w:pPr>
      <w:r w:rsidRPr="002A22FC">
        <w:rPr>
          <w:rFonts w:asciiTheme="minorHAnsi" w:eastAsia="Times New Roman" w:hAnsiTheme="minorHAnsi" w:cstheme="minorHAnsi"/>
          <w:b/>
          <w:bCs/>
          <w:vertAlign w:val="superscript"/>
        </w:rPr>
        <w:t>$</w:t>
      </w:r>
      <w:r w:rsidRPr="002A22FC">
        <w:rPr>
          <w:rFonts w:asciiTheme="minorHAnsi" w:eastAsia="Times New Roman" w:hAnsiTheme="minorHAnsi" w:cstheme="minorHAnsi"/>
          <w:b/>
          <w:bCs/>
        </w:rPr>
        <w:t>: Negative concordant variants:</w:t>
      </w:r>
      <w:r w:rsidRPr="002A22FC">
        <w:rPr>
          <w:rFonts w:asciiTheme="minorHAnsi" w:eastAsia="Times New Roman" w:hAnsiTheme="minorHAnsi" w:cstheme="minorHAnsi"/>
        </w:rPr>
        <w:t xml:space="preserve"> an analysis of the entire ROI revealed </w:t>
      </w:r>
      <w:ins w:id="264" w:author="alexander smith" w:date="2020-07-02T12:17:00Z">
        <w:r w:rsidR="000C6D00">
          <w:rPr>
            <w:rFonts w:asciiTheme="minorHAnsi" w:eastAsia="Times New Roman" w:hAnsiTheme="minorHAnsi" w:cstheme="minorHAnsi"/>
          </w:rPr>
          <w:t xml:space="preserve">that </w:t>
        </w:r>
      </w:ins>
      <w:r w:rsidRPr="002A22FC">
        <w:rPr>
          <w:rFonts w:asciiTheme="minorHAnsi" w:eastAsia="Times New Roman" w:hAnsiTheme="minorHAnsi" w:cstheme="minorHAnsi"/>
        </w:rPr>
        <w:t xml:space="preserve">all regions, other than those known to contain a variant, were negative in both </w:t>
      </w:r>
      <w:proofErr w:type="spellStart"/>
      <w:r w:rsidRPr="002A22FC">
        <w:rPr>
          <w:rFonts w:asciiTheme="minorHAnsi" w:eastAsia="Times New Roman" w:hAnsiTheme="minorHAnsi" w:cstheme="minorHAnsi"/>
        </w:rPr>
        <w:t>QiaSeq</w:t>
      </w:r>
      <w:proofErr w:type="spellEnd"/>
      <w:r w:rsidRPr="002A22FC">
        <w:rPr>
          <w:rFonts w:asciiTheme="minorHAnsi" w:eastAsia="Times New Roman" w:hAnsiTheme="minorHAnsi" w:cstheme="minorHAnsi"/>
        </w:rPr>
        <w:t xml:space="preserve"> </w:t>
      </w:r>
      <w:r w:rsidR="007F7F04" w:rsidRPr="002A22FC">
        <w:rPr>
          <w:rFonts w:asciiTheme="minorHAnsi" w:eastAsia="Times New Roman" w:hAnsiTheme="minorHAnsi" w:cstheme="minorHAnsi"/>
        </w:rPr>
        <w:t xml:space="preserve">MGP </w:t>
      </w:r>
      <w:r w:rsidRPr="002A22FC">
        <w:rPr>
          <w:rFonts w:asciiTheme="minorHAnsi" w:eastAsia="Times New Roman" w:hAnsiTheme="minorHAnsi" w:cstheme="minorHAnsi"/>
        </w:rPr>
        <w:t>and TSCA</w:t>
      </w:r>
      <w:r w:rsidR="007F7F04" w:rsidRPr="002A22FC">
        <w:rPr>
          <w:rFonts w:asciiTheme="minorHAnsi" w:eastAsia="Times New Roman" w:hAnsiTheme="minorHAnsi" w:cstheme="minorHAnsi"/>
        </w:rPr>
        <w:t xml:space="preserve"> MGP</w:t>
      </w:r>
      <w:ins w:id="265" w:author="alexander smith" w:date="2020-07-02T12:18:00Z">
        <w:r w:rsidR="000C6D00">
          <w:rPr>
            <w:rFonts w:asciiTheme="minorHAnsi" w:eastAsia="Times New Roman" w:hAnsiTheme="minorHAnsi" w:cstheme="minorHAnsi"/>
          </w:rPr>
          <w:t>,</w:t>
        </w:r>
      </w:ins>
      <w:ins w:id="266" w:author="alexander smith" w:date="2020-07-02T12:17:00Z">
        <w:r w:rsidR="00DA4409">
          <w:rPr>
            <w:rFonts w:asciiTheme="minorHAnsi" w:eastAsia="Times New Roman" w:hAnsiTheme="minorHAnsi" w:cstheme="minorHAnsi"/>
          </w:rPr>
          <w:t xml:space="preserve"> following justification for 4</w:t>
        </w:r>
        <w:r w:rsidR="000C6D00">
          <w:rPr>
            <w:rFonts w:asciiTheme="minorHAnsi" w:eastAsia="Times New Roman" w:hAnsiTheme="minorHAnsi" w:cstheme="minorHAnsi"/>
          </w:rPr>
          <w:t xml:space="preserve"> discordant variants</w:t>
        </w:r>
      </w:ins>
      <w:ins w:id="267" w:author="alexander smith" w:date="2020-07-02T12:18:00Z">
        <w:r w:rsidR="000C6D00">
          <w:rPr>
            <w:rFonts w:asciiTheme="minorHAnsi" w:eastAsia="Times New Roman" w:hAnsiTheme="minorHAnsi" w:cstheme="minorHAnsi"/>
          </w:rPr>
          <w:t xml:space="preserve"> (below)</w:t>
        </w:r>
      </w:ins>
      <w:ins w:id="268" w:author="alexander smith" w:date="2020-07-02T12:17:00Z">
        <w:r w:rsidR="000C6D00">
          <w:rPr>
            <w:rFonts w:asciiTheme="minorHAnsi" w:eastAsia="Times New Roman" w:hAnsiTheme="minorHAnsi" w:cstheme="minorHAnsi"/>
          </w:rPr>
          <w:t>.</w:t>
        </w:r>
      </w:ins>
    </w:p>
    <w:p w:rsidR="000C6D00" w:rsidRDefault="000C6D00" w:rsidP="00442E89">
      <w:pPr>
        <w:numPr>
          <w:ins w:id="269" w:author="alexander smith" w:date="2020-07-02T12:16:00Z"/>
        </w:numPr>
        <w:rPr>
          <w:ins w:id="270" w:author="alexander smith" w:date="2020-07-02T12:16:00Z"/>
          <w:rFonts w:asciiTheme="minorHAnsi" w:eastAsia="Times New Roman" w:hAnsiTheme="minorHAnsi" w:cstheme="minorHAnsi"/>
        </w:rPr>
      </w:pPr>
    </w:p>
    <w:p w:rsidR="005A22D9" w:rsidRPr="002A22FC" w:rsidDel="000C6D00" w:rsidRDefault="005A22D9" w:rsidP="00442E89">
      <w:pPr>
        <w:numPr>
          <w:ins w:id="271" w:author="alexander smith" w:date="2020-07-02T12:16:00Z"/>
        </w:numPr>
        <w:rPr>
          <w:del w:id="272" w:author="alexander smith" w:date="2020-07-02T12:16:00Z"/>
          <w:rFonts w:asciiTheme="minorHAnsi" w:eastAsia="Times New Roman" w:hAnsiTheme="minorHAnsi" w:cstheme="minorHAnsi"/>
        </w:rPr>
      </w:pPr>
      <w:del w:id="273" w:author="alexander smith" w:date="2020-07-02T12:16:00Z">
        <w:r w:rsidRPr="002A22FC" w:rsidDel="000C6D00">
          <w:rPr>
            <w:rFonts w:asciiTheme="minorHAnsi" w:eastAsia="Times New Roman" w:hAnsiTheme="minorHAnsi" w:cstheme="minorHAnsi"/>
          </w:rPr>
          <w:delText xml:space="preserve">, from which can be inferred a 100% negative </w:delText>
        </w:r>
        <w:r w:rsidR="007F7F04" w:rsidRPr="002A22FC" w:rsidDel="000C6D00">
          <w:rPr>
            <w:rFonts w:asciiTheme="minorHAnsi" w:eastAsia="Times New Roman" w:hAnsiTheme="minorHAnsi" w:cstheme="minorHAnsi"/>
          </w:rPr>
          <w:delText xml:space="preserve">(no false variant) </w:delText>
        </w:r>
        <w:r w:rsidRPr="002A22FC" w:rsidDel="000C6D00">
          <w:rPr>
            <w:rFonts w:asciiTheme="minorHAnsi" w:eastAsia="Times New Roman" w:hAnsiTheme="minorHAnsi" w:cstheme="minorHAnsi"/>
          </w:rPr>
          <w:delText>concordance.</w:delText>
        </w:r>
      </w:del>
    </w:p>
    <w:p w:rsidR="005A22D9" w:rsidRPr="002A22FC" w:rsidRDefault="005A22D9" w:rsidP="00442E89">
      <w:pPr>
        <w:rPr>
          <w:rFonts w:asciiTheme="minorHAnsi" w:eastAsia="Times New Roman" w:hAnsiTheme="minorHAnsi" w:cstheme="minorHAnsi"/>
        </w:rPr>
      </w:pPr>
    </w:p>
    <w:p w:rsidR="004B4EB5" w:rsidRDefault="004B4EB5" w:rsidP="00821A48">
      <w:pPr>
        <w:numPr>
          <w:ins w:id="274" w:author="alexander smith" w:date="2020-07-03T14:47:00Z"/>
        </w:numPr>
        <w:rPr>
          <w:ins w:id="275" w:author="alexander smith" w:date="2020-07-03T14:47:00Z"/>
          <w:rFonts w:asciiTheme="minorHAnsi" w:eastAsia="Times New Roman" w:hAnsiTheme="minorHAnsi" w:cstheme="minorHAnsi"/>
          <w:b/>
          <w:bCs/>
        </w:rPr>
      </w:pPr>
    </w:p>
    <w:p w:rsidR="004B4EB5" w:rsidRDefault="004B4EB5" w:rsidP="00821A48">
      <w:pPr>
        <w:numPr>
          <w:ins w:id="276" w:author="alexander smith" w:date="2020-07-03T14:47:00Z"/>
        </w:numPr>
        <w:rPr>
          <w:ins w:id="277" w:author="alexander smith" w:date="2020-07-03T14:47:00Z"/>
          <w:rFonts w:asciiTheme="minorHAnsi" w:eastAsia="Times New Roman" w:hAnsiTheme="minorHAnsi" w:cstheme="minorHAnsi"/>
          <w:b/>
          <w:bCs/>
        </w:rPr>
      </w:pPr>
    </w:p>
    <w:p w:rsidR="004B4EB5" w:rsidRDefault="004B4EB5" w:rsidP="00821A48">
      <w:pPr>
        <w:numPr>
          <w:ins w:id="278" w:author="alexander smith" w:date="2020-07-03T14:47:00Z"/>
        </w:numPr>
        <w:rPr>
          <w:ins w:id="279" w:author="alexander smith" w:date="2020-07-03T14:47:00Z"/>
          <w:rFonts w:asciiTheme="minorHAnsi" w:eastAsia="Times New Roman" w:hAnsiTheme="minorHAnsi" w:cstheme="minorHAnsi"/>
          <w:b/>
          <w:bCs/>
        </w:rPr>
      </w:pPr>
    </w:p>
    <w:p w:rsidR="002A22FC" w:rsidRDefault="00821A48" w:rsidP="00821A48">
      <w:pPr>
        <w:rPr>
          <w:rFonts w:asciiTheme="minorHAnsi" w:eastAsia="Times New Roman" w:hAnsiTheme="minorHAnsi" w:cstheme="minorHAnsi"/>
        </w:rPr>
      </w:pPr>
      <w:r w:rsidRPr="002A22FC">
        <w:rPr>
          <w:rFonts w:asciiTheme="minorHAnsi" w:eastAsia="Times New Roman" w:hAnsiTheme="minorHAnsi" w:cstheme="minorHAnsi"/>
          <w:b/>
          <w:bCs/>
        </w:rPr>
        <w:t xml:space="preserve">* </w:t>
      </w:r>
      <w:r w:rsidR="00457233" w:rsidRPr="002A22FC">
        <w:rPr>
          <w:rFonts w:asciiTheme="minorHAnsi" w:eastAsia="Times New Roman" w:hAnsiTheme="minorHAnsi" w:cstheme="minorHAnsi"/>
          <w:b/>
          <w:bCs/>
        </w:rPr>
        <w:t>Summary of d</w:t>
      </w:r>
      <w:r w:rsidR="007764DD" w:rsidRPr="002A22FC">
        <w:rPr>
          <w:rFonts w:asciiTheme="minorHAnsi" w:eastAsia="Times New Roman" w:hAnsiTheme="minorHAnsi" w:cstheme="minorHAnsi"/>
          <w:b/>
          <w:bCs/>
        </w:rPr>
        <w:t>iscordant variant analysis</w:t>
      </w:r>
      <w:r w:rsidR="00125401" w:rsidRPr="002A22FC">
        <w:rPr>
          <w:rFonts w:asciiTheme="minorHAnsi" w:eastAsia="Times New Roman" w:hAnsiTheme="minorHAnsi" w:cstheme="minorHAnsi"/>
          <w:b/>
          <w:bCs/>
        </w:rPr>
        <w:t>:</w:t>
      </w:r>
      <w:r w:rsidR="007F7F04" w:rsidRPr="002A22FC">
        <w:rPr>
          <w:rFonts w:asciiTheme="minorHAnsi" w:eastAsia="Times New Roman" w:hAnsiTheme="minorHAnsi" w:cstheme="minorHAnsi"/>
        </w:rPr>
        <w:t xml:space="preserve"> several variants were </w:t>
      </w:r>
      <w:del w:id="280" w:author="alexander smith" w:date="2020-07-02T12:50:00Z">
        <w:r w:rsidR="007F7F04" w:rsidRPr="002A22FC" w:rsidDel="002D554B">
          <w:rPr>
            <w:rFonts w:asciiTheme="minorHAnsi" w:eastAsia="Times New Roman" w:hAnsiTheme="minorHAnsi" w:cstheme="minorHAnsi"/>
          </w:rPr>
          <w:delText xml:space="preserve">in fact </w:delText>
        </w:r>
      </w:del>
      <w:r w:rsidR="007F7F04" w:rsidRPr="002A22FC">
        <w:rPr>
          <w:rFonts w:asciiTheme="minorHAnsi" w:eastAsia="Times New Roman" w:hAnsiTheme="minorHAnsi" w:cstheme="minorHAnsi"/>
        </w:rPr>
        <w:t>discovered which were discordant</w:t>
      </w:r>
      <w:ins w:id="281" w:author="alexander smith" w:date="2020-07-02T12:50:00Z">
        <w:r w:rsidR="002D554B">
          <w:rPr>
            <w:rFonts w:asciiTheme="minorHAnsi" w:eastAsia="Times New Roman" w:hAnsiTheme="minorHAnsi" w:cstheme="minorHAnsi"/>
          </w:rPr>
          <w:t xml:space="preserve"> </w:t>
        </w:r>
      </w:ins>
      <w:ins w:id="282" w:author="alexander smith" w:date="2020-07-02T12:51:00Z">
        <w:r w:rsidR="002D554B">
          <w:rPr>
            <w:rFonts w:asciiTheme="minorHAnsi" w:eastAsia="Times New Roman" w:hAnsiTheme="minorHAnsi" w:cstheme="minorHAnsi"/>
          </w:rPr>
          <w:t xml:space="preserve">(specific to </w:t>
        </w:r>
        <w:proofErr w:type="spellStart"/>
        <w:r w:rsidR="002D554B">
          <w:rPr>
            <w:rFonts w:asciiTheme="minorHAnsi" w:eastAsia="Times New Roman" w:hAnsiTheme="minorHAnsi" w:cstheme="minorHAnsi"/>
          </w:rPr>
          <w:t>Qiaseq</w:t>
        </w:r>
        <w:proofErr w:type="spellEnd"/>
        <w:r w:rsidR="002D554B">
          <w:rPr>
            <w:rFonts w:asciiTheme="minorHAnsi" w:eastAsia="Times New Roman" w:hAnsiTheme="minorHAnsi" w:cstheme="minorHAnsi"/>
          </w:rPr>
          <w:t xml:space="preserve"> assay)</w:t>
        </w:r>
      </w:ins>
      <w:r w:rsidR="007F7F04" w:rsidRPr="002A22FC">
        <w:rPr>
          <w:rFonts w:asciiTheme="minorHAnsi" w:eastAsia="Times New Roman" w:hAnsiTheme="minorHAnsi" w:cstheme="minorHAnsi"/>
        </w:rPr>
        <w:t xml:space="preserve">, however, following </w:t>
      </w:r>
      <w:ins w:id="283" w:author="alexander smith" w:date="2020-07-03T14:42:00Z">
        <w:r w:rsidR="004B4EB5">
          <w:rPr>
            <w:rFonts w:asciiTheme="minorHAnsi" w:eastAsia="Times New Roman" w:hAnsiTheme="minorHAnsi" w:cstheme="minorHAnsi"/>
          </w:rPr>
          <w:t>further</w:t>
        </w:r>
      </w:ins>
      <w:ins w:id="284" w:author="alexander smith" w:date="2020-07-02T12:54:00Z">
        <w:r w:rsidR="002D554B">
          <w:rPr>
            <w:rFonts w:asciiTheme="minorHAnsi" w:eastAsia="Times New Roman" w:hAnsiTheme="minorHAnsi" w:cstheme="minorHAnsi"/>
          </w:rPr>
          <w:t xml:space="preserve"> </w:t>
        </w:r>
      </w:ins>
      <w:r w:rsidR="007F7F04" w:rsidRPr="002A22FC">
        <w:rPr>
          <w:rFonts w:asciiTheme="minorHAnsi" w:eastAsia="Times New Roman" w:hAnsiTheme="minorHAnsi" w:cstheme="minorHAnsi"/>
        </w:rPr>
        <w:t xml:space="preserve">analysis of </w:t>
      </w:r>
      <w:del w:id="285" w:author="alexander smith" w:date="2020-07-02T12:54:00Z">
        <w:r w:rsidR="007F7F04" w:rsidRPr="002A22FC" w:rsidDel="002D554B">
          <w:rPr>
            <w:rFonts w:asciiTheme="minorHAnsi" w:eastAsia="Times New Roman" w:hAnsiTheme="minorHAnsi" w:cstheme="minorHAnsi"/>
          </w:rPr>
          <w:delText>the raw alignment data in IGV</w:delText>
        </w:r>
      </w:del>
      <w:ins w:id="286" w:author="alexander smith" w:date="2020-07-02T12:54:00Z">
        <w:r w:rsidR="002D554B">
          <w:rPr>
            <w:rFonts w:asciiTheme="minorHAnsi" w:eastAsia="Times New Roman" w:hAnsiTheme="minorHAnsi" w:cstheme="minorHAnsi"/>
          </w:rPr>
          <w:t>data</w:t>
        </w:r>
      </w:ins>
      <w:r w:rsidR="007F7F04" w:rsidRPr="002A22FC">
        <w:rPr>
          <w:rFonts w:asciiTheme="minorHAnsi" w:eastAsia="Times New Roman" w:hAnsiTheme="minorHAnsi" w:cstheme="minorHAnsi"/>
        </w:rPr>
        <w:t xml:space="preserve">, it was evident that these discrepancies were </w:t>
      </w:r>
      <w:del w:id="287" w:author="alexander smith" w:date="2020-07-02T12:53:00Z">
        <w:r w:rsidR="007F7F04" w:rsidRPr="002A22FC" w:rsidDel="002D554B">
          <w:rPr>
            <w:rFonts w:asciiTheme="minorHAnsi" w:eastAsia="Times New Roman" w:hAnsiTheme="minorHAnsi" w:cstheme="minorHAnsi"/>
          </w:rPr>
          <w:delText>due to</w:delText>
        </w:r>
      </w:del>
      <w:ins w:id="288" w:author="alexander smith" w:date="2020-07-02T12:53:00Z">
        <w:r w:rsidR="002D554B">
          <w:rPr>
            <w:rFonts w:asciiTheme="minorHAnsi" w:eastAsia="Times New Roman" w:hAnsiTheme="minorHAnsi" w:cstheme="minorHAnsi"/>
          </w:rPr>
          <w:t>attributed to</w:t>
        </w:r>
      </w:ins>
      <w:r w:rsidR="007F7F04" w:rsidRPr="002A22FC">
        <w:rPr>
          <w:rFonts w:asciiTheme="minorHAnsi" w:eastAsia="Times New Roman" w:hAnsiTheme="minorHAnsi" w:cstheme="minorHAnsi"/>
        </w:rPr>
        <w:t xml:space="preserve"> </w:t>
      </w:r>
      <w:ins w:id="289" w:author="alexander smith" w:date="2020-07-02T12:52:00Z">
        <w:r w:rsidR="002D554B">
          <w:rPr>
            <w:rFonts w:asciiTheme="minorHAnsi" w:eastAsia="Times New Roman" w:hAnsiTheme="minorHAnsi" w:cstheme="minorHAnsi"/>
          </w:rPr>
          <w:t xml:space="preserve">assay </w:t>
        </w:r>
        <w:proofErr w:type="gramStart"/>
        <w:r w:rsidR="002D554B">
          <w:rPr>
            <w:rFonts w:asciiTheme="minorHAnsi" w:eastAsia="Times New Roman" w:hAnsiTheme="minorHAnsi" w:cstheme="minorHAnsi"/>
          </w:rPr>
          <w:t>chemistry  or</w:t>
        </w:r>
        <w:proofErr w:type="gramEnd"/>
        <w:r w:rsidR="002D554B">
          <w:rPr>
            <w:rFonts w:asciiTheme="minorHAnsi" w:eastAsia="Times New Roman" w:hAnsiTheme="minorHAnsi" w:cstheme="minorHAnsi"/>
          </w:rPr>
          <w:t xml:space="preserve"> alignment</w:t>
        </w:r>
      </w:ins>
      <w:ins w:id="290" w:author="alexander smith" w:date="2020-07-02T12:53:00Z">
        <w:r w:rsidR="002D554B">
          <w:rPr>
            <w:rFonts w:asciiTheme="minorHAnsi" w:eastAsia="Times New Roman" w:hAnsiTheme="minorHAnsi" w:cstheme="minorHAnsi"/>
          </w:rPr>
          <w:t xml:space="preserve"> </w:t>
        </w:r>
      </w:ins>
      <w:ins w:id="291" w:author="alexander smith" w:date="2020-07-02T12:54:00Z">
        <w:r w:rsidR="002D554B">
          <w:rPr>
            <w:rFonts w:asciiTheme="minorHAnsi" w:eastAsia="Times New Roman" w:hAnsiTheme="minorHAnsi" w:cstheme="minorHAnsi"/>
          </w:rPr>
          <w:t>artefacts</w:t>
        </w:r>
      </w:ins>
      <w:ins w:id="292" w:author="alexander smith" w:date="2020-07-02T12:52:00Z">
        <w:r w:rsidR="002D554B">
          <w:rPr>
            <w:rFonts w:asciiTheme="minorHAnsi" w:eastAsia="Times New Roman" w:hAnsiTheme="minorHAnsi" w:cstheme="minorHAnsi"/>
          </w:rPr>
          <w:t xml:space="preserve"> </w:t>
        </w:r>
      </w:ins>
      <w:ins w:id="293" w:author="alexander smith" w:date="2020-07-02T12:53:00Z">
        <w:r w:rsidR="002D554B">
          <w:rPr>
            <w:rFonts w:asciiTheme="minorHAnsi" w:eastAsia="Times New Roman" w:hAnsiTheme="minorHAnsi" w:cstheme="minorHAnsi"/>
          </w:rPr>
          <w:t xml:space="preserve">and were </w:t>
        </w:r>
      </w:ins>
      <w:ins w:id="294" w:author="alexander smith" w:date="2020-07-03T14:42:00Z">
        <w:r w:rsidR="004B4EB5">
          <w:rPr>
            <w:rFonts w:asciiTheme="minorHAnsi" w:eastAsia="Times New Roman" w:hAnsiTheme="minorHAnsi" w:cstheme="minorHAnsi"/>
          </w:rPr>
          <w:t>consistent</w:t>
        </w:r>
      </w:ins>
      <w:ins w:id="295" w:author="alexander smith" w:date="2020-07-02T12:53:00Z">
        <w:r w:rsidR="002D554B">
          <w:rPr>
            <w:rFonts w:asciiTheme="minorHAnsi" w:eastAsia="Times New Roman" w:hAnsiTheme="minorHAnsi" w:cstheme="minorHAnsi"/>
          </w:rPr>
          <w:t xml:space="preserve"> through all/many samples,</w:t>
        </w:r>
      </w:ins>
      <w:del w:id="296" w:author="alexander smith" w:date="2020-07-02T12:52:00Z">
        <w:r w:rsidR="007F7F04" w:rsidRPr="002A22FC" w:rsidDel="002D554B">
          <w:rPr>
            <w:rFonts w:asciiTheme="minorHAnsi" w:eastAsia="Times New Roman" w:hAnsiTheme="minorHAnsi" w:cstheme="minorHAnsi"/>
          </w:rPr>
          <w:delText>alignment artefact</w:delText>
        </w:r>
      </w:del>
      <w:r w:rsidR="007F7F04" w:rsidRPr="002A22FC">
        <w:rPr>
          <w:rFonts w:asciiTheme="minorHAnsi" w:eastAsia="Times New Roman" w:hAnsiTheme="minorHAnsi" w:cstheme="minorHAnsi"/>
        </w:rPr>
        <w:t xml:space="preserve"> and could therefore be discounted</w:t>
      </w:r>
      <w:ins w:id="297" w:author="alexander smith" w:date="2020-07-02T12:53:00Z">
        <w:r w:rsidR="002D554B">
          <w:rPr>
            <w:rFonts w:asciiTheme="minorHAnsi" w:eastAsia="Times New Roman" w:hAnsiTheme="minorHAnsi" w:cstheme="minorHAnsi"/>
          </w:rPr>
          <w:t xml:space="preserve"> in </w:t>
        </w:r>
      </w:ins>
      <w:ins w:id="298" w:author="alexander smith" w:date="2020-07-03T14:42:00Z">
        <w:r w:rsidR="004B4EB5">
          <w:rPr>
            <w:rFonts w:asciiTheme="minorHAnsi" w:eastAsia="Times New Roman" w:hAnsiTheme="minorHAnsi" w:cstheme="minorHAnsi"/>
          </w:rPr>
          <w:t>subsequent</w:t>
        </w:r>
      </w:ins>
      <w:ins w:id="299" w:author="alexander smith" w:date="2020-07-02T12:53:00Z">
        <w:r w:rsidR="002D554B">
          <w:rPr>
            <w:rFonts w:asciiTheme="minorHAnsi" w:eastAsia="Times New Roman" w:hAnsiTheme="minorHAnsi" w:cstheme="minorHAnsi"/>
          </w:rPr>
          <w:t xml:space="preserve"> </w:t>
        </w:r>
      </w:ins>
      <w:ins w:id="300" w:author="alexander smith" w:date="2020-07-03T14:42:00Z">
        <w:r w:rsidR="004B4EB5">
          <w:rPr>
            <w:rFonts w:asciiTheme="minorHAnsi" w:eastAsia="Times New Roman" w:hAnsiTheme="minorHAnsi" w:cstheme="minorHAnsi"/>
          </w:rPr>
          <w:t>analysis</w:t>
        </w:r>
      </w:ins>
      <w:ins w:id="301" w:author="alexander smith" w:date="2020-07-02T12:53:00Z">
        <w:r w:rsidR="002D554B">
          <w:rPr>
            <w:rFonts w:asciiTheme="minorHAnsi" w:eastAsia="Times New Roman" w:hAnsiTheme="minorHAnsi" w:cstheme="minorHAnsi"/>
          </w:rPr>
          <w:t xml:space="preserve"> (marked for </w:t>
        </w:r>
      </w:ins>
      <w:ins w:id="302" w:author="alexander smith" w:date="2020-07-03T14:42:00Z">
        <w:r w:rsidR="004B4EB5">
          <w:rPr>
            <w:rFonts w:asciiTheme="minorHAnsi" w:eastAsia="Times New Roman" w:hAnsiTheme="minorHAnsi" w:cstheme="minorHAnsi"/>
          </w:rPr>
          <w:t>automatic</w:t>
        </w:r>
      </w:ins>
      <w:ins w:id="303" w:author="alexander smith" w:date="2020-07-02T12:53:00Z">
        <w:r w:rsidR="002D554B">
          <w:rPr>
            <w:rFonts w:asciiTheme="minorHAnsi" w:eastAsia="Times New Roman" w:hAnsiTheme="minorHAnsi" w:cstheme="minorHAnsi"/>
          </w:rPr>
          <w:t xml:space="preserve"> removal,</w:t>
        </w:r>
      </w:ins>
      <w:r w:rsidR="007F7F04" w:rsidRPr="002A22FC">
        <w:rPr>
          <w:rFonts w:asciiTheme="minorHAnsi" w:eastAsia="Times New Roman" w:hAnsiTheme="minorHAnsi" w:cstheme="minorHAnsi"/>
        </w:rPr>
        <w:t xml:space="preserve">, or they were correctly detected in the </w:t>
      </w:r>
      <w:proofErr w:type="spellStart"/>
      <w:r w:rsidR="007F7F04" w:rsidRPr="002A22FC">
        <w:rPr>
          <w:rFonts w:asciiTheme="minorHAnsi" w:eastAsia="Times New Roman" w:hAnsiTheme="minorHAnsi" w:cstheme="minorHAnsi"/>
        </w:rPr>
        <w:t>QiaSeq</w:t>
      </w:r>
      <w:proofErr w:type="spellEnd"/>
      <w:r w:rsidR="007F7F04" w:rsidRPr="002A22FC">
        <w:rPr>
          <w:rFonts w:asciiTheme="minorHAnsi" w:eastAsia="Times New Roman" w:hAnsiTheme="minorHAnsi" w:cstheme="minorHAnsi"/>
        </w:rPr>
        <w:t xml:space="preserve"> MGP, where the TSCA MGP has been unable to detect these variants due to design constraints.</w:t>
      </w:r>
    </w:p>
    <w:p w:rsidR="004B4EB5" w:rsidRDefault="004B4EB5" w:rsidP="00CD6D60">
      <w:pPr>
        <w:numPr>
          <w:ins w:id="304" w:author="alexander smith" w:date="2020-07-03T14:47:00Z"/>
        </w:numPr>
        <w:rPr>
          <w:ins w:id="305" w:author="alexander smith" w:date="2020-07-03T14:47:00Z"/>
          <w:rFonts w:asciiTheme="minorHAnsi" w:eastAsia="Times New Roman" w:hAnsiTheme="minorHAnsi" w:cstheme="minorHAnsi"/>
        </w:rPr>
      </w:pPr>
    </w:p>
    <w:p w:rsidR="002A22FC" w:rsidDel="004B4EB5" w:rsidRDefault="002A22FC">
      <w:pPr>
        <w:rPr>
          <w:del w:id="306" w:author="alexander smith" w:date="2020-07-03T14:47:00Z"/>
          <w:rFonts w:asciiTheme="minorHAnsi" w:eastAsia="Times New Roman" w:hAnsiTheme="minorHAnsi" w:cstheme="minorHAnsi"/>
        </w:rPr>
      </w:pPr>
      <w:del w:id="307" w:author="alexander smith" w:date="2020-07-03T14:47:00Z">
        <w:r w:rsidDel="004B4EB5">
          <w:rPr>
            <w:rFonts w:asciiTheme="minorHAnsi" w:eastAsia="Times New Roman" w:hAnsiTheme="minorHAnsi" w:cstheme="minorHAnsi"/>
          </w:rPr>
          <w:br w:type="page"/>
        </w:r>
      </w:del>
    </w:p>
    <w:p w:rsidR="00CD6D60" w:rsidRPr="002A22FC" w:rsidRDefault="007F7F04" w:rsidP="00CD6D60">
      <w:pPr>
        <w:rPr>
          <w:rFonts w:asciiTheme="minorHAnsi" w:eastAsia="Times New Roman" w:hAnsiTheme="minorHAnsi" w:cstheme="minorHAnsi"/>
        </w:rPr>
      </w:pPr>
      <w:r w:rsidRPr="002A22FC">
        <w:rPr>
          <w:rFonts w:asciiTheme="minorHAnsi" w:eastAsia="Times New Roman" w:hAnsiTheme="minorHAnsi" w:cstheme="minorHAnsi"/>
          <w:b/>
          <w:bCs/>
        </w:rPr>
        <w:t xml:space="preserve">Discordant </w:t>
      </w:r>
      <w:r w:rsidR="00CD6D60" w:rsidRPr="002A22FC">
        <w:rPr>
          <w:rFonts w:asciiTheme="minorHAnsi" w:eastAsia="Times New Roman" w:hAnsiTheme="minorHAnsi" w:cstheme="minorHAnsi"/>
          <w:b/>
          <w:bCs/>
        </w:rPr>
        <w:t>Variant FLT3-ITD:</w:t>
      </w:r>
      <w:r w:rsidR="00CD6D60" w:rsidRPr="002A22FC">
        <w:rPr>
          <w:rFonts w:asciiTheme="minorHAnsi" w:eastAsia="Times New Roman" w:hAnsiTheme="minorHAnsi" w:cstheme="minorHAnsi"/>
        </w:rPr>
        <w:t xml:space="preserve"> </w:t>
      </w:r>
      <w:r w:rsidR="00CD6D60" w:rsidRPr="002A22FC">
        <w:rPr>
          <w:rFonts w:asciiTheme="minorHAnsi" w:hAnsiTheme="minorHAnsi" w:cstheme="minorHAnsi"/>
        </w:rPr>
        <w:t>NM_004119.3:c.1829_1830insGACCGGCTCCTCAGATAATGAGTACTTCTACGTTGATTTCAGAGAATATGAATATGATCTCAAATGGGAGTTTCCAAGAGAAAATTT (87bp).</w:t>
      </w:r>
    </w:p>
    <w:p w:rsidR="00CD6D60" w:rsidRPr="002A22FC" w:rsidRDefault="00CD6D60" w:rsidP="00CD6D60">
      <w:pPr>
        <w:rPr>
          <w:rFonts w:asciiTheme="minorHAnsi" w:eastAsia="Times New Roman" w:hAnsiTheme="minorHAnsi" w:cstheme="minorHAnsi"/>
        </w:rPr>
      </w:pPr>
      <w:r w:rsidRPr="002A22FC">
        <w:rPr>
          <w:rFonts w:asciiTheme="minorHAnsi" w:hAnsiTheme="minorHAnsi" w:cstheme="minorHAnsi"/>
        </w:rPr>
        <w:t>NP_004110.2:</w:t>
      </w:r>
      <w:r w:rsidR="00AA2D5C" w:rsidRPr="002A22FC">
        <w:rPr>
          <w:rFonts w:asciiTheme="minorHAnsi" w:hAnsiTheme="minorHAnsi" w:cstheme="minorHAnsi"/>
        </w:rPr>
        <w:t xml:space="preserve"> </w:t>
      </w:r>
      <w:proofErr w:type="gramStart"/>
      <w:r w:rsidRPr="002A22FC">
        <w:rPr>
          <w:rFonts w:asciiTheme="minorHAnsi" w:hAnsiTheme="minorHAnsi" w:cstheme="minorHAnsi"/>
        </w:rPr>
        <w:t>p.Thr582</w:t>
      </w:r>
      <w:proofErr w:type="gramEnd"/>
      <w:r w:rsidRPr="002A22FC">
        <w:rPr>
          <w:rFonts w:asciiTheme="minorHAnsi" w:hAnsiTheme="minorHAnsi" w:cstheme="minorHAnsi"/>
        </w:rPr>
        <w:t>_Leu610dup</w:t>
      </w:r>
    </w:p>
    <w:p w:rsidR="00A3612C" w:rsidRPr="002A22FC" w:rsidRDefault="00C54011" w:rsidP="00A3612C">
      <w:pPr>
        <w:rPr>
          <w:rFonts w:asciiTheme="minorHAnsi" w:eastAsia="Times New Roman" w:hAnsiTheme="minorHAnsi" w:cstheme="minorHAnsi"/>
        </w:rPr>
      </w:pPr>
      <w:r w:rsidRPr="002A22FC">
        <w:rPr>
          <w:rFonts w:asciiTheme="minorHAnsi" w:eastAsia="Times New Roman" w:hAnsiTheme="minorHAnsi" w:cstheme="minorHAnsi"/>
        </w:rPr>
        <w:t xml:space="preserve">Sample </w:t>
      </w:r>
      <w:r w:rsidR="007764DD" w:rsidRPr="002A22FC">
        <w:rPr>
          <w:rFonts w:asciiTheme="minorHAnsi" w:eastAsia="Times New Roman" w:hAnsiTheme="minorHAnsi" w:cstheme="minorHAnsi"/>
        </w:rPr>
        <w:t>SL</w:t>
      </w:r>
      <w:r w:rsidR="00A3612C" w:rsidRPr="002A22FC">
        <w:rPr>
          <w:rFonts w:asciiTheme="minorHAnsi" w:eastAsia="Times New Roman" w:hAnsiTheme="minorHAnsi" w:cstheme="minorHAnsi"/>
        </w:rPr>
        <w:t>:</w:t>
      </w:r>
      <w:r w:rsidR="00CD6D60" w:rsidRPr="002A22FC">
        <w:rPr>
          <w:rFonts w:asciiTheme="minorHAnsi" w:eastAsia="Times New Roman" w:hAnsiTheme="minorHAnsi" w:cstheme="minorHAnsi"/>
        </w:rPr>
        <w:t xml:space="preserve"> </w:t>
      </w:r>
      <w:r w:rsidR="00A3612C" w:rsidRPr="002A22FC">
        <w:rPr>
          <w:rFonts w:asciiTheme="minorHAnsi" w:eastAsia="Times New Roman" w:hAnsiTheme="minorHAnsi" w:cstheme="minorHAnsi"/>
        </w:rPr>
        <w:t xml:space="preserve">TSCA = negative, </w:t>
      </w:r>
      <w:proofErr w:type="spellStart"/>
      <w:r w:rsidR="00A3612C" w:rsidRPr="002A22FC">
        <w:rPr>
          <w:rFonts w:asciiTheme="minorHAnsi" w:eastAsia="Times New Roman" w:hAnsiTheme="minorHAnsi" w:cstheme="minorHAnsi"/>
        </w:rPr>
        <w:t>QiaSeq</w:t>
      </w:r>
      <w:proofErr w:type="spellEnd"/>
      <w:r w:rsidR="00A3612C" w:rsidRPr="002A22FC">
        <w:rPr>
          <w:rFonts w:asciiTheme="minorHAnsi" w:eastAsia="Times New Roman" w:hAnsiTheme="minorHAnsi" w:cstheme="minorHAnsi"/>
        </w:rPr>
        <w:t xml:space="preserve"> = positive</w:t>
      </w:r>
    </w:p>
    <w:p w:rsidR="005A22D9" w:rsidRPr="002A22FC" w:rsidRDefault="005A22D9" w:rsidP="00A3612C">
      <w:pPr>
        <w:rPr>
          <w:rFonts w:asciiTheme="minorHAnsi" w:eastAsia="Times New Roman" w:hAnsiTheme="minorHAnsi" w:cstheme="minorHAnsi"/>
        </w:rPr>
      </w:pPr>
    </w:p>
    <w:p w:rsidR="00CD6D60" w:rsidRPr="002A22FC" w:rsidRDefault="00CD6D60" w:rsidP="00A3612C">
      <w:pPr>
        <w:rPr>
          <w:rFonts w:asciiTheme="minorHAnsi" w:eastAsia="Times New Roman" w:hAnsiTheme="minorHAnsi" w:cstheme="minorHAnsi"/>
        </w:rPr>
      </w:pPr>
      <w:r w:rsidRPr="002A22FC">
        <w:rPr>
          <w:rFonts w:asciiTheme="minorHAnsi" w:eastAsia="Times New Roman" w:hAnsiTheme="minorHAnsi" w:cstheme="minorHAnsi"/>
        </w:rPr>
        <w:t xml:space="preserve">Conclusion: due to its design and analysis pipeline, the </w:t>
      </w:r>
      <w:proofErr w:type="spellStart"/>
      <w:r w:rsidRPr="002A22FC">
        <w:rPr>
          <w:rFonts w:asciiTheme="minorHAnsi" w:eastAsia="Times New Roman" w:hAnsiTheme="minorHAnsi" w:cstheme="minorHAnsi"/>
        </w:rPr>
        <w:t>QiaSeq</w:t>
      </w:r>
      <w:proofErr w:type="spellEnd"/>
      <w:r w:rsidRPr="002A22FC">
        <w:rPr>
          <w:rFonts w:asciiTheme="minorHAnsi" w:eastAsia="Times New Roman" w:hAnsiTheme="minorHAnsi" w:cstheme="minorHAnsi"/>
        </w:rPr>
        <w:t xml:space="preserve"> method is superior to TSCA for detection of larger </w:t>
      </w:r>
      <w:proofErr w:type="spellStart"/>
      <w:r w:rsidRPr="002A22FC">
        <w:rPr>
          <w:rFonts w:asciiTheme="minorHAnsi" w:eastAsia="Times New Roman" w:hAnsiTheme="minorHAnsi" w:cstheme="minorHAnsi"/>
        </w:rPr>
        <w:t>indels</w:t>
      </w:r>
      <w:proofErr w:type="spellEnd"/>
      <w:r w:rsidRPr="002A22FC">
        <w:rPr>
          <w:rFonts w:asciiTheme="minorHAnsi" w:eastAsia="Times New Roman" w:hAnsiTheme="minorHAnsi" w:cstheme="minorHAnsi"/>
        </w:rPr>
        <w:t xml:space="preserve">. The TSCA pipeline is only able to detect </w:t>
      </w:r>
      <w:proofErr w:type="spellStart"/>
      <w:r w:rsidRPr="002A22FC">
        <w:rPr>
          <w:rFonts w:asciiTheme="minorHAnsi" w:eastAsia="Times New Roman" w:hAnsiTheme="minorHAnsi" w:cstheme="minorHAnsi"/>
        </w:rPr>
        <w:t>indels</w:t>
      </w:r>
      <w:proofErr w:type="spellEnd"/>
      <w:r w:rsidRPr="002A22FC">
        <w:rPr>
          <w:rFonts w:asciiTheme="minorHAnsi" w:eastAsia="Times New Roman" w:hAnsiTheme="minorHAnsi" w:cstheme="minorHAnsi"/>
        </w:rPr>
        <w:t xml:space="preserve"> of less than 60bp.</w:t>
      </w:r>
    </w:p>
    <w:p w:rsidR="00A3612C" w:rsidRPr="002A22FC" w:rsidRDefault="00A3612C" w:rsidP="00A3612C">
      <w:pPr>
        <w:rPr>
          <w:rFonts w:asciiTheme="minorHAnsi" w:hAnsiTheme="minorHAnsi" w:cstheme="minorHAnsi"/>
        </w:rPr>
      </w:pPr>
    </w:p>
    <w:p w:rsidR="00AA2D5C" w:rsidRPr="002A22FC" w:rsidRDefault="007F7F04" w:rsidP="00A3612C">
      <w:pPr>
        <w:rPr>
          <w:rFonts w:asciiTheme="minorHAnsi" w:hAnsiTheme="minorHAnsi" w:cstheme="minorHAnsi"/>
          <w:b/>
          <w:bCs/>
        </w:rPr>
      </w:pPr>
      <w:r w:rsidRPr="002A22FC">
        <w:rPr>
          <w:rFonts w:asciiTheme="minorHAnsi" w:hAnsiTheme="minorHAnsi" w:cstheme="minorHAnsi"/>
          <w:b/>
          <w:bCs/>
        </w:rPr>
        <w:t xml:space="preserve">Discordant </w:t>
      </w:r>
      <w:r w:rsidR="00CD6D60" w:rsidRPr="002A22FC">
        <w:rPr>
          <w:rFonts w:asciiTheme="minorHAnsi" w:hAnsiTheme="minorHAnsi" w:cstheme="minorHAnsi"/>
          <w:b/>
          <w:bCs/>
        </w:rPr>
        <w:t xml:space="preserve">Variant </w:t>
      </w:r>
      <w:r w:rsidR="00AA2D5C" w:rsidRPr="002A22FC">
        <w:rPr>
          <w:rFonts w:asciiTheme="minorHAnsi" w:hAnsiTheme="minorHAnsi" w:cstheme="minorHAnsi"/>
          <w:b/>
          <w:bCs/>
        </w:rPr>
        <w:t xml:space="preserve">in </w:t>
      </w:r>
      <w:r w:rsidR="00CD6D60" w:rsidRPr="002A22FC">
        <w:rPr>
          <w:rFonts w:asciiTheme="minorHAnsi" w:hAnsiTheme="minorHAnsi" w:cstheme="minorHAnsi"/>
          <w:b/>
          <w:bCs/>
        </w:rPr>
        <w:t>GATA2</w:t>
      </w:r>
      <w:r w:rsidR="00AA2D5C" w:rsidRPr="002A22FC">
        <w:rPr>
          <w:rFonts w:asciiTheme="minorHAnsi" w:hAnsiTheme="minorHAnsi" w:cstheme="minorHAnsi"/>
          <w:b/>
          <w:bCs/>
        </w:rPr>
        <w:t>:</w:t>
      </w:r>
    </w:p>
    <w:p w:rsidR="00CD6D60" w:rsidRPr="002A22FC" w:rsidRDefault="00CD6D60" w:rsidP="00A3612C">
      <w:pPr>
        <w:rPr>
          <w:rFonts w:asciiTheme="minorHAnsi" w:hAnsiTheme="minorHAnsi" w:cstheme="minorHAnsi"/>
        </w:rPr>
      </w:pPr>
      <w:r w:rsidRPr="002A22FC">
        <w:rPr>
          <w:rFonts w:asciiTheme="minorHAnsi" w:hAnsiTheme="minorHAnsi" w:cstheme="minorHAnsi"/>
        </w:rPr>
        <w:t>NM_032638.5:c.966C&gt;T (</w:t>
      </w:r>
      <w:proofErr w:type="gramStart"/>
      <w:r w:rsidRPr="002A22FC">
        <w:rPr>
          <w:rFonts w:asciiTheme="minorHAnsi" w:hAnsiTheme="minorHAnsi" w:cstheme="minorHAnsi"/>
        </w:rPr>
        <w:t>p.Tyr322</w:t>
      </w:r>
      <w:proofErr w:type="gramEnd"/>
      <w:r w:rsidRPr="002A22FC">
        <w:rPr>
          <w:rFonts w:asciiTheme="minorHAnsi" w:hAnsiTheme="minorHAnsi" w:cstheme="minorHAnsi"/>
        </w:rPr>
        <w:t>=)</w:t>
      </w:r>
      <w:r w:rsidR="00B17F16" w:rsidRPr="002A22FC">
        <w:rPr>
          <w:rFonts w:asciiTheme="minorHAnsi" w:hAnsiTheme="minorHAnsi" w:cstheme="minorHAnsi"/>
        </w:rPr>
        <w:t xml:space="preserve"> 3-128202754-G-A.</w:t>
      </w:r>
    </w:p>
    <w:p w:rsidR="00CD6D60" w:rsidRPr="002A22FC" w:rsidRDefault="00CD6D60" w:rsidP="00CD6D60">
      <w:pPr>
        <w:rPr>
          <w:rFonts w:asciiTheme="minorHAnsi" w:hAnsiTheme="minorHAnsi" w:cstheme="minorHAnsi"/>
        </w:rPr>
      </w:pPr>
      <w:r w:rsidRPr="002A22FC">
        <w:rPr>
          <w:rFonts w:asciiTheme="minorHAnsi" w:hAnsiTheme="minorHAnsi" w:cstheme="minorHAnsi"/>
        </w:rPr>
        <w:t xml:space="preserve">All </w:t>
      </w:r>
      <w:proofErr w:type="spellStart"/>
      <w:r w:rsidRPr="002A22FC">
        <w:rPr>
          <w:rFonts w:asciiTheme="minorHAnsi" w:hAnsiTheme="minorHAnsi" w:cstheme="minorHAnsi"/>
        </w:rPr>
        <w:t>QiaSeq</w:t>
      </w:r>
      <w:proofErr w:type="spellEnd"/>
      <w:r w:rsidRPr="002A22FC">
        <w:rPr>
          <w:rFonts w:asciiTheme="minorHAnsi" w:hAnsiTheme="minorHAnsi" w:cstheme="minorHAnsi"/>
        </w:rPr>
        <w:t xml:space="preserve"> samples: positive at ~5%, TSCA negative</w:t>
      </w:r>
      <w:ins w:id="308" w:author="Smith, Alexander" w:date="2020-06-29T15:32:00Z">
        <w:r w:rsidR="004B4BAA">
          <w:rPr>
            <w:rFonts w:asciiTheme="minorHAnsi" w:hAnsiTheme="minorHAnsi" w:cstheme="minorHAnsi"/>
          </w:rPr>
          <w:t xml:space="preserve">. </w:t>
        </w:r>
        <w:del w:id="309" w:author="alexander smith" w:date="2020-07-02T13:21:00Z">
          <w:r w:rsidR="004B4BAA" w:rsidDel="00DA4409">
            <w:rPr>
              <w:rFonts w:asciiTheme="minorHAnsi" w:hAnsiTheme="minorHAnsi" w:cstheme="minorHAnsi"/>
            </w:rPr>
            <w:delText xml:space="preserve">Check fastq. Possible </w:delText>
          </w:r>
        </w:del>
      </w:ins>
    </w:p>
    <w:p w:rsidR="00CD6D60" w:rsidRPr="002A22FC" w:rsidRDefault="00CD6D60" w:rsidP="00CD6D60">
      <w:pPr>
        <w:rPr>
          <w:rFonts w:asciiTheme="minorHAnsi" w:hAnsiTheme="minorHAnsi" w:cstheme="minorHAnsi"/>
        </w:rPr>
      </w:pPr>
      <w:r w:rsidRPr="002A22FC">
        <w:rPr>
          <w:rFonts w:asciiTheme="minorHAnsi" w:hAnsiTheme="minorHAnsi" w:cstheme="minorHAnsi"/>
        </w:rPr>
        <w:t xml:space="preserve">Conclusion: </w:t>
      </w:r>
      <w:ins w:id="310" w:author="alexander smith" w:date="2020-07-03T14:44:00Z">
        <w:r w:rsidR="004B4EB5">
          <w:rPr>
            <w:rFonts w:asciiTheme="minorHAnsi" w:hAnsiTheme="minorHAnsi" w:cstheme="minorHAnsi"/>
          </w:rPr>
          <w:t xml:space="preserve">Likely process/chemistry artefact. </w:t>
        </w:r>
      </w:ins>
      <w:ins w:id="311" w:author="alexander smith" w:date="2020-07-03T14:45:00Z">
        <w:r w:rsidR="004B4EB5">
          <w:rPr>
            <w:rFonts w:asciiTheme="minorHAnsi" w:hAnsiTheme="minorHAnsi" w:cstheme="minorHAnsi"/>
          </w:rPr>
          <w:t>Consistent</w:t>
        </w:r>
      </w:ins>
      <w:ins w:id="312" w:author="alexander smith" w:date="2020-07-03T14:43:00Z">
        <w:r w:rsidR="004B4EB5">
          <w:rPr>
            <w:rFonts w:asciiTheme="minorHAnsi" w:hAnsiTheme="minorHAnsi" w:cstheme="minorHAnsi"/>
          </w:rPr>
          <w:t xml:space="preserve"> background. </w:t>
        </w:r>
      </w:ins>
      <w:ins w:id="313" w:author="alexander smith" w:date="2020-07-03T14:46:00Z">
        <w:r w:rsidR="004B4EB5">
          <w:rPr>
            <w:rFonts w:asciiTheme="minorHAnsi" w:hAnsiTheme="minorHAnsi" w:cstheme="minorHAnsi"/>
          </w:rPr>
          <w:t>Mark for automatic removal.</w:t>
        </w:r>
      </w:ins>
      <w:del w:id="314" w:author="alexander smith" w:date="2020-07-03T14:43:00Z">
        <w:r w:rsidRPr="002A22FC" w:rsidDel="004B4EB5">
          <w:rPr>
            <w:rFonts w:asciiTheme="minorHAnsi" w:hAnsiTheme="minorHAnsi" w:cstheme="minorHAnsi"/>
          </w:rPr>
          <w:delText>background artefact</w:delText>
        </w:r>
      </w:del>
    </w:p>
    <w:p w:rsidR="00B17F16" w:rsidRPr="002A22FC" w:rsidRDefault="00B17F16" w:rsidP="00CD6D60">
      <w:pPr>
        <w:rPr>
          <w:rFonts w:asciiTheme="minorHAnsi" w:hAnsiTheme="minorHAnsi" w:cstheme="minorHAnsi"/>
        </w:rPr>
      </w:pPr>
    </w:p>
    <w:p w:rsidR="00AA2D5C" w:rsidRPr="002A22FC" w:rsidRDefault="007F7F04" w:rsidP="00CD6D60">
      <w:pPr>
        <w:rPr>
          <w:rFonts w:asciiTheme="minorHAnsi" w:hAnsiTheme="minorHAnsi" w:cstheme="minorHAnsi"/>
          <w:b/>
          <w:bCs/>
        </w:rPr>
      </w:pPr>
      <w:r w:rsidRPr="002A22FC">
        <w:rPr>
          <w:rFonts w:asciiTheme="minorHAnsi" w:hAnsiTheme="minorHAnsi" w:cstheme="minorHAnsi"/>
          <w:b/>
          <w:bCs/>
        </w:rPr>
        <w:t xml:space="preserve">Discordant </w:t>
      </w:r>
      <w:r w:rsidR="00B17F16" w:rsidRPr="002A22FC">
        <w:rPr>
          <w:rFonts w:asciiTheme="minorHAnsi" w:hAnsiTheme="minorHAnsi" w:cstheme="minorHAnsi"/>
          <w:b/>
          <w:bCs/>
        </w:rPr>
        <w:t xml:space="preserve">Variant </w:t>
      </w:r>
      <w:r w:rsidRPr="002A22FC">
        <w:rPr>
          <w:rFonts w:asciiTheme="minorHAnsi" w:hAnsiTheme="minorHAnsi" w:cstheme="minorHAnsi"/>
          <w:b/>
          <w:bCs/>
        </w:rPr>
        <w:t xml:space="preserve">in </w:t>
      </w:r>
      <w:r w:rsidR="00B17F16" w:rsidRPr="002A22FC">
        <w:rPr>
          <w:rFonts w:asciiTheme="minorHAnsi" w:hAnsiTheme="minorHAnsi" w:cstheme="minorHAnsi"/>
          <w:b/>
          <w:bCs/>
        </w:rPr>
        <w:t>GATA2</w:t>
      </w:r>
      <w:r w:rsidR="00AA2D5C" w:rsidRPr="002A22FC">
        <w:rPr>
          <w:rFonts w:asciiTheme="minorHAnsi" w:hAnsiTheme="minorHAnsi" w:cstheme="minorHAnsi"/>
          <w:b/>
          <w:bCs/>
        </w:rPr>
        <w:t>:</w:t>
      </w:r>
    </w:p>
    <w:p w:rsidR="00B17F16" w:rsidRPr="002A22FC" w:rsidRDefault="00B17F16" w:rsidP="00CD6D60">
      <w:pPr>
        <w:rPr>
          <w:rFonts w:asciiTheme="minorHAnsi" w:hAnsiTheme="minorHAnsi" w:cstheme="minorHAnsi"/>
        </w:rPr>
      </w:pPr>
      <w:r w:rsidRPr="002A22FC">
        <w:rPr>
          <w:rFonts w:asciiTheme="minorHAnsi" w:hAnsiTheme="minorHAnsi" w:cstheme="minorHAnsi"/>
          <w:color w:val="373A3C"/>
          <w:shd w:val="clear" w:color="auto" w:fill="FFFFFF"/>
        </w:rPr>
        <w:t>NM_032638.5:c.784A&gt;C</w:t>
      </w:r>
      <w:r w:rsidRPr="002A22FC">
        <w:rPr>
          <w:rFonts w:asciiTheme="minorHAnsi" w:hAnsiTheme="minorHAnsi" w:cstheme="minorHAnsi"/>
        </w:rPr>
        <w:t xml:space="preserve"> </w:t>
      </w:r>
      <w:r w:rsidR="00AA2D5C" w:rsidRPr="002A22FC">
        <w:rPr>
          <w:rFonts w:asciiTheme="minorHAnsi" w:hAnsiTheme="minorHAnsi" w:cstheme="minorHAnsi"/>
          <w:color w:val="373A3C"/>
          <w:shd w:val="clear" w:color="auto" w:fill="FFFFFF"/>
        </w:rPr>
        <w:t>(</w:t>
      </w:r>
      <w:proofErr w:type="gramStart"/>
      <w:r w:rsidR="00AA2D5C" w:rsidRPr="002A22FC">
        <w:rPr>
          <w:rFonts w:asciiTheme="minorHAnsi" w:hAnsiTheme="minorHAnsi" w:cstheme="minorHAnsi"/>
          <w:color w:val="373A3C"/>
          <w:shd w:val="clear" w:color="auto" w:fill="FFFFFF"/>
        </w:rPr>
        <w:t>p.Ser262Arg</w:t>
      </w:r>
      <w:proofErr w:type="gramEnd"/>
      <w:r w:rsidR="00AA2D5C" w:rsidRPr="002A22FC">
        <w:rPr>
          <w:rFonts w:asciiTheme="minorHAnsi" w:hAnsiTheme="minorHAnsi" w:cstheme="minorHAnsi"/>
          <w:color w:val="373A3C"/>
          <w:shd w:val="clear" w:color="auto" w:fill="FFFFFF"/>
        </w:rPr>
        <w:t xml:space="preserve">) </w:t>
      </w:r>
      <w:r w:rsidRPr="002A22FC">
        <w:rPr>
          <w:rFonts w:asciiTheme="minorHAnsi" w:hAnsiTheme="minorHAnsi" w:cstheme="minorHAnsi"/>
        </w:rPr>
        <w:t>3-128204657-T-G</w:t>
      </w:r>
    </w:p>
    <w:p w:rsidR="00B17F16" w:rsidRPr="002A22FC" w:rsidRDefault="004B4BAA" w:rsidP="00CD6D60">
      <w:pPr>
        <w:rPr>
          <w:rFonts w:asciiTheme="minorHAnsi" w:hAnsiTheme="minorHAnsi" w:cstheme="minorHAnsi"/>
        </w:rPr>
      </w:pPr>
      <w:ins w:id="315" w:author="Smith, Alexander" w:date="2020-06-29T15:33:00Z">
        <w:r>
          <w:rPr>
            <w:rFonts w:asciiTheme="minorHAnsi" w:hAnsiTheme="minorHAnsi" w:cstheme="minorHAnsi"/>
          </w:rPr>
          <w:t>Many</w:t>
        </w:r>
      </w:ins>
      <w:del w:id="316" w:author="Smith, Alexander" w:date="2020-06-29T15:33:00Z">
        <w:r w:rsidR="00B17F16" w:rsidRPr="002A22FC" w:rsidDel="004B4BAA">
          <w:rPr>
            <w:rFonts w:asciiTheme="minorHAnsi" w:hAnsiTheme="minorHAnsi" w:cstheme="minorHAnsi"/>
          </w:rPr>
          <w:delText>All</w:delText>
        </w:r>
      </w:del>
      <w:r w:rsidR="00B17F16" w:rsidRPr="002A22FC">
        <w:rPr>
          <w:rFonts w:asciiTheme="minorHAnsi" w:hAnsiTheme="minorHAnsi" w:cstheme="minorHAnsi"/>
        </w:rPr>
        <w:t xml:space="preserve"> </w:t>
      </w:r>
      <w:proofErr w:type="spellStart"/>
      <w:r w:rsidR="00B17F16" w:rsidRPr="002A22FC">
        <w:rPr>
          <w:rFonts w:asciiTheme="minorHAnsi" w:hAnsiTheme="minorHAnsi" w:cstheme="minorHAnsi"/>
        </w:rPr>
        <w:t>QiaSeq</w:t>
      </w:r>
      <w:proofErr w:type="spellEnd"/>
      <w:r w:rsidR="00B17F16" w:rsidRPr="002A22FC">
        <w:rPr>
          <w:rFonts w:asciiTheme="minorHAnsi" w:hAnsiTheme="minorHAnsi" w:cstheme="minorHAnsi"/>
        </w:rPr>
        <w:t xml:space="preserve"> samples: positive at ~30%, TSCA negative</w:t>
      </w:r>
    </w:p>
    <w:p w:rsidR="00B17F16" w:rsidRPr="002A22FC" w:rsidRDefault="00B17F16" w:rsidP="00CD6D60">
      <w:pPr>
        <w:rPr>
          <w:rFonts w:asciiTheme="minorHAnsi" w:hAnsiTheme="minorHAnsi" w:cstheme="minorHAnsi"/>
        </w:rPr>
      </w:pPr>
      <w:proofErr w:type="gramStart"/>
      <w:r w:rsidRPr="002A22FC">
        <w:rPr>
          <w:rFonts w:asciiTheme="minorHAnsi" w:hAnsiTheme="minorHAnsi" w:cstheme="minorHAnsi"/>
        </w:rPr>
        <w:t xml:space="preserve">Conclusion: primer specific/bias; 3’ end read effect, </w:t>
      </w:r>
      <w:del w:id="317" w:author="alexander smith" w:date="2020-07-03T14:48:00Z">
        <w:r w:rsidRPr="002A22FC" w:rsidDel="004B4EB5">
          <w:rPr>
            <w:rFonts w:asciiTheme="minorHAnsi" w:hAnsiTheme="minorHAnsi" w:cstheme="minorHAnsi"/>
          </w:rPr>
          <w:delText xml:space="preserve">deletion in BAM realigned to T&gt;G substitution; </w:delText>
        </w:r>
      </w:del>
      <w:r w:rsidRPr="002A22FC">
        <w:rPr>
          <w:rFonts w:asciiTheme="minorHAnsi" w:hAnsiTheme="minorHAnsi" w:cstheme="minorHAnsi"/>
        </w:rPr>
        <w:t xml:space="preserve">possibly a </w:t>
      </w:r>
      <w:proofErr w:type="spellStart"/>
      <w:r w:rsidRPr="002A22FC">
        <w:rPr>
          <w:rFonts w:asciiTheme="minorHAnsi" w:hAnsiTheme="minorHAnsi" w:cstheme="minorHAnsi"/>
        </w:rPr>
        <w:t>NextSeq</w:t>
      </w:r>
      <w:proofErr w:type="spellEnd"/>
      <w:r w:rsidRPr="002A22FC">
        <w:rPr>
          <w:rFonts w:asciiTheme="minorHAnsi" w:hAnsiTheme="minorHAnsi" w:cstheme="minorHAnsi"/>
        </w:rPr>
        <w:t>-specific event adding Gs to end of reads.</w:t>
      </w:r>
      <w:proofErr w:type="gramEnd"/>
      <w:r w:rsidRPr="002A22FC">
        <w:rPr>
          <w:rFonts w:asciiTheme="minorHAnsi" w:hAnsiTheme="minorHAnsi" w:cstheme="minorHAnsi"/>
        </w:rPr>
        <w:t xml:space="preserve"> </w:t>
      </w:r>
      <w:proofErr w:type="gramStart"/>
      <w:ins w:id="318" w:author="alexander smith" w:date="2020-07-03T14:47:00Z">
        <w:r w:rsidR="004B4EB5">
          <w:rPr>
            <w:rFonts w:asciiTheme="minorHAnsi" w:hAnsiTheme="minorHAnsi" w:cstheme="minorHAnsi"/>
          </w:rPr>
          <w:t>Likely process/chemistry artefact.</w:t>
        </w:r>
        <w:proofErr w:type="gramEnd"/>
        <w:r w:rsidR="004B4EB5">
          <w:rPr>
            <w:rFonts w:asciiTheme="minorHAnsi" w:hAnsiTheme="minorHAnsi" w:cstheme="minorHAnsi"/>
          </w:rPr>
          <w:t xml:space="preserve"> Consistent background. Mark for automatic removal.</w:t>
        </w:r>
      </w:ins>
      <w:del w:id="319" w:author="alexander smith" w:date="2020-07-03T14:47:00Z">
        <w:r w:rsidRPr="002A22FC" w:rsidDel="004B4EB5">
          <w:rPr>
            <w:rFonts w:asciiTheme="minorHAnsi" w:hAnsiTheme="minorHAnsi" w:cstheme="minorHAnsi"/>
          </w:rPr>
          <w:delText>Remove as known artefact</w:delText>
        </w:r>
      </w:del>
      <w:r w:rsidRPr="002A22FC">
        <w:rPr>
          <w:rFonts w:asciiTheme="minorHAnsi" w:hAnsiTheme="minorHAnsi" w:cstheme="minorHAnsi"/>
        </w:rPr>
        <w:t>.</w:t>
      </w:r>
      <w:ins w:id="320" w:author="Smith, Alexander" w:date="2020-06-29T15:35:00Z">
        <w:r w:rsidR="004B4BAA">
          <w:rPr>
            <w:rFonts w:asciiTheme="minorHAnsi" w:hAnsiTheme="minorHAnsi" w:cstheme="minorHAnsi"/>
          </w:rPr>
          <w:t xml:space="preserve"> </w:t>
        </w:r>
        <w:del w:id="321" w:author="alexander smith" w:date="2020-07-02T11:51:00Z">
          <w:r w:rsidR="004B4BAA" w:rsidDel="000E5379">
            <w:rPr>
              <w:rFonts w:asciiTheme="minorHAnsi" w:hAnsiTheme="minorHAnsi" w:cstheme="minorHAnsi"/>
            </w:rPr>
            <w:delText>Check fastq</w:delText>
          </w:r>
        </w:del>
      </w:ins>
    </w:p>
    <w:p w:rsidR="00754A09" w:rsidRPr="002A22FC" w:rsidRDefault="00754A09" w:rsidP="00CD6D60">
      <w:pPr>
        <w:rPr>
          <w:rFonts w:asciiTheme="minorHAnsi" w:hAnsiTheme="minorHAnsi" w:cstheme="minorHAnsi"/>
        </w:rPr>
      </w:pPr>
    </w:p>
    <w:p w:rsidR="00754A09" w:rsidRPr="002A22FC" w:rsidRDefault="007F7F04" w:rsidP="00CD6D60">
      <w:pPr>
        <w:rPr>
          <w:rFonts w:asciiTheme="minorHAnsi" w:hAnsiTheme="minorHAnsi" w:cstheme="minorHAnsi"/>
          <w:b/>
          <w:bCs/>
        </w:rPr>
      </w:pPr>
      <w:bookmarkStart w:id="322" w:name="_Hlk42158123"/>
      <w:r w:rsidRPr="002A22FC">
        <w:rPr>
          <w:rFonts w:asciiTheme="minorHAnsi" w:hAnsiTheme="minorHAnsi" w:cstheme="minorHAnsi"/>
          <w:b/>
          <w:bCs/>
        </w:rPr>
        <w:t xml:space="preserve">Discordant </w:t>
      </w:r>
      <w:r w:rsidR="00754A09" w:rsidRPr="002A22FC">
        <w:rPr>
          <w:rFonts w:asciiTheme="minorHAnsi" w:hAnsiTheme="minorHAnsi" w:cstheme="minorHAnsi"/>
          <w:b/>
          <w:bCs/>
        </w:rPr>
        <w:t>Variant in ZRSR2:</w:t>
      </w:r>
    </w:p>
    <w:p w:rsidR="00BA1291" w:rsidRPr="002A22FC" w:rsidRDefault="00754A09" w:rsidP="00CD6D60">
      <w:pPr>
        <w:rPr>
          <w:rFonts w:asciiTheme="minorHAnsi" w:hAnsiTheme="minorHAnsi" w:cstheme="minorHAnsi"/>
        </w:rPr>
      </w:pPr>
      <w:r w:rsidRPr="002A22FC">
        <w:rPr>
          <w:rFonts w:asciiTheme="minorHAnsi" w:hAnsiTheme="minorHAnsi" w:cstheme="minorHAnsi"/>
        </w:rPr>
        <w:t>In sample 13</w:t>
      </w:r>
      <w:r w:rsidR="00BA1291" w:rsidRPr="002A22FC">
        <w:rPr>
          <w:rFonts w:asciiTheme="minorHAnsi" w:hAnsiTheme="minorHAnsi" w:cstheme="minorHAnsi"/>
        </w:rPr>
        <w:t xml:space="preserve">39879, </w:t>
      </w:r>
      <w:proofErr w:type="spellStart"/>
      <w:r w:rsidR="00BA1291" w:rsidRPr="002A22FC">
        <w:rPr>
          <w:rFonts w:asciiTheme="minorHAnsi" w:hAnsiTheme="minorHAnsi" w:cstheme="minorHAnsi"/>
        </w:rPr>
        <w:t>QiaSeq</w:t>
      </w:r>
      <w:proofErr w:type="spellEnd"/>
      <w:r w:rsidR="00BA1291" w:rsidRPr="002A22FC">
        <w:rPr>
          <w:rFonts w:asciiTheme="minorHAnsi" w:hAnsiTheme="minorHAnsi" w:cstheme="minorHAnsi"/>
        </w:rPr>
        <w:t xml:space="preserve"> </w:t>
      </w:r>
      <w:r w:rsidR="007F7F04" w:rsidRPr="002A22FC">
        <w:rPr>
          <w:rFonts w:asciiTheme="minorHAnsi" w:hAnsiTheme="minorHAnsi" w:cstheme="minorHAnsi"/>
        </w:rPr>
        <w:t xml:space="preserve">MGP </w:t>
      </w:r>
      <w:r w:rsidR="00BA1291" w:rsidRPr="002A22FC">
        <w:rPr>
          <w:rFonts w:asciiTheme="minorHAnsi" w:hAnsiTheme="minorHAnsi" w:cstheme="minorHAnsi"/>
        </w:rPr>
        <w:t xml:space="preserve">calls </w:t>
      </w:r>
      <w:r w:rsidR="00AA2D5C" w:rsidRPr="002A22FC">
        <w:rPr>
          <w:rFonts w:asciiTheme="minorHAnsi" w:hAnsiTheme="minorHAnsi" w:cstheme="minorHAnsi"/>
        </w:rPr>
        <w:t>a</w:t>
      </w:r>
      <w:r w:rsidR="00BA1291" w:rsidRPr="002A22FC">
        <w:rPr>
          <w:rFonts w:asciiTheme="minorHAnsi" w:hAnsiTheme="minorHAnsi" w:cstheme="minorHAnsi"/>
        </w:rPr>
        <w:t xml:space="preserve"> variant as follows:</w:t>
      </w:r>
    </w:p>
    <w:p w:rsidR="00523D58" w:rsidRPr="002A22FC" w:rsidRDefault="00754A09" w:rsidP="00754A09">
      <w:pPr>
        <w:rPr>
          <w:rFonts w:asciiTheme="minorHAnsi" w:hAnsiTheme="minorHAnsi" w:cstheme="minorHAnsi"/>
        </w:rPr>
      </w:pPr>
      <w:r w:rsidRPr="002A22FC">
        <w:rPr>
          <w:rFonts w:asciiTheme="minorHAnsi" w:hAnsiTheme="minorHAnsi" w:cstheme="minorHAnsi"/>
        </w:rPr>
        <w:t>X-15827443-TAAC-CAAT</w:t>
      </w:r>
      <w:r w:rsidR="00DB4414" w:rsidRPr="002A22FC">
        <w:rPr>
          <w:rFonts w:asciiTheme="minorHAnsi" w:hAnsiTheme="minorHAnsi" w:cstheme="minorHAnsi"/>
        </w:rPr>
        <w:t xml:space="preserve">, </w:t>
      </w:r>
      <w:r w:rsidRPr="002A22FC">
        <w:rPr>
          <w:rFonts w:asciiTheme="minorHAnsi" w:hAnsiTheme="minorHAnsi" w:cstheme="minorHAnsi"/>
        </w:rPr>
        <w:t>NM_005089.3:c.557+2_557+5delinsCAAT</w:t>
      </w:r>
      <w:r w:rsidR="00DB4414" w:rsidRPr="002A22FC">
        <w:rPr>
          <w:rFonts w:asciiTheme="minorHAnsi" w:hAnsiTheme="minorHAnsi" w:cstheme="minorHAnsi"/>
        </w:rPr>
        <w:t xml:space="preserve">, </w:t>
      </w:r>
      <w:r w:rsidRPr="002A22FC">
        <w:rPr>
          <w:rFonts w:asciiTheme="minorHAnsi" w:hAnsiTheme="minorHAnsi" w:cstheme="minorHAnsi"/>
        </w:rPr>
        <w:t>NP_005080.1:p.</w:t>
      </w:r>
      <w:proofErr w:type="gramStart"/>
      <w:r w:rsidRPr="002A22FC">
        <w:rPr>
          <w:rFonts w:asciiTheme="minorHAnsi" w:hAnsiTheme="minorHAnsi" w:cstheme="minorHAnsi"/>
        </w:rPr>
        <w:t>?</w:t>
      </w:r>
      <w:r w:rsidR="00DB4414" w:rsidRPr="002A22FC">
        <w:rPr>
          <w:rFonts w:asciiTheme="minorHAnsi" w:hAnsiTheme="minorHAnsi" w:cstheme="minorHAnsi"/>
        </w:rPr>
        <w:t>,</w:t>
      </w:r>
      <w:proofErr w:type="gramEnd"/>
      <w:r w:rsidR="00DB4414" w:rsidRPr="002A22FC">
        <w:rPr>
          <w:rFonts w:asciiTheme="minorHAnsi" w:hAnsiTheme="minorHAnsi" w:cstheme="minorHAnsi"/>
        </w:rPr>
        <w:t xml:space="preserve"> </w:t>
      </w:r>
      <w:r w:rsidRPr="002A22FC">
        <w:rPr>
          <w:rFonts w:asciiTheme="minorHAnsi" w:hAnsiTheme="minorHAnsi" w:cstheme="minorHAnsi"/>
        </w:rPr>
        <w:t>11% VAF</w:t>
      </w:r>
      <w:r w:rsidR="00C15B1F" w:rsidRPr="002A22FC">
        <w:rPr>
          <w:rFonts w:asciiTheme="minorHAnsi" w:hAnsiTheme="minorHAnsi" w:cstheme="minorHAnsi"/>
        </w:rPr>
        <w:t>.</w:t>
      </w:r>
    </w:p>
    <w:p w:rsidR="00C15B1F" w:rsidRPr="002A22FC" w:rsidDel="000E5379" w:rsidRDefault="00AA2D5C" w:rsidP="00754A09">
      <w:pPr>
        <w:rPr>
          <w:del w:id="323" w:author="alexander smith" w:date="2020-07-02T11:49:00Z"/>
          <w:rFonts w:asciiTheme="minorHAnsi" w:hAnsiTheme="minorHAnsi" w:cstheme="minorHAnsi"/>
        </w:rPr>
      </w:pPr>
      <w:r w:rsidRPr="002A22FC">
        <w:rPr>
          <w:rFonts w:asciiTheme="minorHAnsi" w:hAnsiTheme="minorHAnsi" w:cstheme="minorHAnsi"/>
        </w:rPr>
        <w:t>TSCA</w:t>
      </w:r>
      <w:r w:rsidR="007F7F04" w:rsidRPr="002A22FC">
        <w:rPr>
          <w:rFonts w:asciiTheme="minorHAnsi" w:hAnsiTheme="minorHAnsi" w:cstheme="minorHAnsi"/>
        </w:rPr>
        <w:t xml:space="preserve"> MGP</w:t>
      </w:r>
      <w:r w:rsidRPr="002A22FC">
        <w:rPr>
          <w:rFonts w:asciiTheme="minorHAnsi" w:hAnsiTheme="minorHAnsi" w:cstheme="minorHAnsi"/>
        </w:rPr>
        <w:t>: negative</w:t>
      </w:r>
      <w:r w:rsidR="00C15B1F" w:rsidRPr="002A22FC">
        <w:rPr>
          <w:rFonts w:asciiTheme="minorHAnsi" w:hAnsiTheme="minorHAnsi" w:cstheme="minorHAnsi"/>
        </w:rPr>
        <w:t>.</w:t>
      </w:r>
      <w:r w:rsidR="00DB4414" w:rsidRPr="002A22FC">
        <w:rPr>
          <w:rFonts w:asciiTheme="minorHAnsi" w:hAnsiTheme="minorHAnsi" w:cstheme="minorHAnsi"/>
        </w:rPr>
        <w:t xml:space="preserve"> </w:t>
      </w:r>
      <w:r w:rsidR="00C15B1F" w:rsidRPr="002A22FC">
        <w:rPr>
          <w:rFonts w:asciiTheme="minorHAnsi" w:hAnsiTheme="minorHAnsi" w:cstheme="minorHAnsi"/>
        </w:rPr>
        <w:t xml:space="preserve">This will be noted in </w:t>
      </w:r>
      <w:ins w:id="324" w:author="Smith, Alexander" w:date="2020-06-29T15:35:00Z">
        <w:r w:rsidR="004B4BAA">
          <w:rPr>
            <w:rFonts w:asciiTheme="minorHAnsi" w:hAnsiTheme="minorHAnsi" w:cstheme="minorHAnsi"/>
          </w:rPr>
          <w:t xml:space="preserve">as a query </w:t>
        </w:r>
      </w:ins>
      <w:del w:id="325" w:author="Smith, Alexander" w:date="2020-06-29T15:35:00Z">
        <w:r w:rsidR="00C15B1F" w:rsidRPr="002A22FC" w:rsidDel="004B4BAA">
          <w:rPr>
            <w:rFonts w:asciiTheme="minorHAnsi" w:hAnsiTheme="minorHAnsi" w:cstheme="minorHAnsi"/>
          </w:rPr>
          <w:delText>the QiaSeq analysis</w:delText>
        </w:r>
      </w:del>
      <w:ins w:id="326" w:author="alexander smith" w:date="2020-07-03T14:49:00Z">
        <w:r w:rsidR="004B4EB5">
          <w:rPr>
            <w:rFonts w:asciiTheme="minorHAnsi" w:hAnsiTheme="minorHAnsi" w:cstheme="minorHAnsi"/>
          </w:rPr>
          <w:t xml:space="preserve">true </w:t>
        </w:r>
      </w:ins>
      <w:ins w:id="327" w:author="Smith, Alexander" w:date="2020-06-29T15:35:00Z">
        <w:del w:id="328" w:author="alexander smith" w:date="2020-07-03T14:49:00Z">
          <w:r w:rsidR="004B4BAA" w:rsidDel="004B4EB5">
            <w:rPr>
              <w:rFonts w:asciiTheme="minorHAnsi" w:hAnsiTheme="minorHAnsi" w:cstheme="minorHAnsi"/>
            </w:rPr>
            <w:delText xml:space="preserve">genuine </w:delText>
          </w:r>
        </w:del>
      </w:ins>
      <w:ins w:id="329" w:author="Smith, Alexander" w:date="2020-06-29T15:33:00Z">
        <w:r w:rsidR="004B4BAA">
          <w:rPr>
            <w:rFonts w:asciiTheme="minorHAnsi" w:hAnsiTheme="minorHAnsi" w:cstheme="minorHAnsi"/>
          </w:rPr>
          <w:t>positive</w:t>
        </w:r>
      </w:ins>
      <w:ins w:id="330" w:author="Smith, Alexander" w:date="2020-06-29T15:35:00Z">
        <w:r w:rsidR="004B4BAA">
          <w:rPr>
            <w:rFonts w:asciiTheme="minorHAnsi" w:hAnsiTheme="minorHAnsi" w:cstheme="minorHAnsi"/>
          </w:rPr>
          <w:t xml:space="preserve"> </w:t>
        </w:r>
        <w:del w:id="331" w:author="alexander smith" w:date="2020-07-02T11:50:00Z">
          <w:r w:rsidR="004B4BAA" w:rsidDel="000E5379">
            <w:rPr>
              <w:rFonts w:asciiTheme="minorHAnsi" w:hAnsiTheme="minorHAnsi" w:cstheme="minorHAnsi"/>
            </w:rPr>
            <w:delText>acll</w:delText>
          </w:r>
        </w:del>
      </w:ins>
      <w:ins w:id="332" w:author="Smith, Alexander" w:date="2020-06-29T15:33:00Z">
        <w:del w:id="333" w:author="alexander smith" w:date="2020-07-02T11:50:00Z">
          <w:r w:rsidR="004B4BAA" w:rsidDel="000E5379">
            <w:rPr>
              <w:rFonts w:asciiTheme="minorHAnsi" w:hAnsiTheme="minorHAnsi" w:cstheme="minorHAnsi"/>
            </w:rPr>
            <w:delText xml:space="preserve"> </w:delText>
          </w:r>
        </w:del>
        <w:r w:rsidR="004B4BAA">
          <w:rPr>
            <w:rFonts w:asciiTheme="minorHAnsi" w:hAnsiTheme="minorHAnsi" w:cstheme="minorHAnsi"/>
          </w:rPr>
          <w:t xml:space="preserve">not </w:t>
        </w:r>
      </w:ins>
      <w:ins w:id="334" w:author="Smith, Alexander" w:date="2020-06-29T15:35:00Z">
        <w:r w:rsidR="004B4BAA">
          <w:rPr>
            <w:rFonts w:asciiTheme="minorHAnsi" w:hAnsiTheme="minorHAnsi" w:cstheme="minorHAnsi"/>
          </w:rPr>
          <w:t xml:space="preserve">picked up </w:t>
        </w:r>
      </w:ins>
      <w:ins w:id="335" w:author="alexander smith" w:date="2020-07-03T14:50:00Z">
        <w:r w:rsidR="004B4EB5">
          <w:rPr>
            <w:rFonts w:asciiTheme="minorHAnsi" w:hAnsiTheme="minorHAnsi" w:cstheme="minorHAnsi"/>
          </w:rPr>
          <w:t>by</w:t>
        </w:r>
      </w:ins>
      <w:ins w:id="336" w:author="Smith, Alexander" w:date="2020-06-29T15:35:00Z">
        <w:del w:id="337" w:author="alexander smith" w:date="2020-07-03T14:50:00Z">
          <w:r w:rsidR="004B4BAA" w:rsidDel="004B4EB5">
            <w:rPr>
              <w:rFonts w:asciiTheme="minorHAnsi" w:hAnsiTheme="minorHAnsi" w:cstheme="minorHAnsi"/>
            </w:rPr>
            <w:delText>in</w:delText>
          </w:r>
        </w:del>
      </w:ins>
      <w:ins w:id="338" w:author="Smith, Alexander" w:date="2020-06-29T15:33:00Z">
        <w:del w:id="339" w:author="alexander smith" w:date="2020-07-03T14:50:00Z">
          <w:r w:rsidR="004B4BAA" w:rsidDel="004B4EB5">
            <w:rPr>
              <w:rFonts w:asciiTheme="minorHAnsi" w:hAnsiTheme="minorHAnsi" w:cstheme="minorHAnsi"/>
            </w:rPr>
            <w:delText xml:space="preserve"> </w:delText>
          </w:r>
        </w:del>
        <w:r w:rsidR="004B4BAA">
          <w:rPr>
            <w:rFonts w:asciiTheme="minorHAnsi" w:hAnsiTheme="minorHAnsi" w:cstheme="minorHAnsi"/>
          </w:rPr>
          <w:t xml:space="preserve"> legacy assay</w:t>
        </w:r>
      </w:ins>
      <w:ins w:id="340" w:author="alexander smith" w:date="2020-07-02T11:50:00Z">
        <w:r w:rsidR="000E5379">
          <w:rPr>
            <w:rFonts w:asciiTheme="minorHAnsi" w:hAnsiTheme="minorHAnsi" w:cstheme="minorHAnsi"/>
          </w:rPr>
          <w:t xml:space="preserve"> (complex variant</w:t>
        </w:r>
      </w:ins>
      <w:ins w:id="341" w:author="alexander smith" w:date="2020-07-03T14:43:00Z">
        <w:r w:rsidR="004B4EB5">
          <w:rPr>
            <w:rFonts w:asciiTheme="minorHAnsi" w:hAnsiTheme="minorHAnsi" w:cstheme="minorHAnsi"/>
          </w:rPr>
          <w:t xml:space="preserve">; see </w:t>
        </w:r>
        <w:proofErr w:type="spellStart"/>
        <w:r w:rsidR="004B4EB5">
          <w:rPr>
            <w:rFonts w:asciiTheme="minorHAnsi" w:hAnsiTheme="minorHAnsi" w:cstheme="minorHAnsi"/>
          </w:rPr>
          <w:t>bioinformatic</w:t>
        </w:r>
        <w:proofErr w:type="spellEnd"/>
        <w:r w:rsidR="004B4EB5">
          <w:rPr>
            <w:rFonts w:asciiTheme="minorHAnsi" w:hAnsiTheme="minorHAnsi" w:cstheme="minorHAnsi"/>
          </w:rPr>
          <w:t xml:space="preserve"> report below</w:t>
        </w:r>
      </w:ins>
      <w:ins w:id="342" w:author="alexander smith" w:date="2020-07-02T11:50:00Z">
        <w:r w:rsidR="000E5379">
          <w:rPr>
            <w:rFonts w:asciiTheme="minorHAnsi" w:hAnsiTheme="minorHAnsi" w:cstheme="minorHAnsi"/>
          </w:rPr>
          <w:t>)</w:t>
        </w:r>
      </w:ins>
      <w:del w:id="343" w:author="Smith, Alexander" w:date="2020-06-29T15:33:00Z">
        <w:r w:rsidR="00C15B1F" w:rsidRPr="002A22FC" w:rsidDel="004B4BAA">
          <w:rPr>
            <w:rFonts w:asciiTheme="minorHAnsi" w:hAnsiTheme="minorHAnsi" w:cstheme="minorHAnsi"/>
          </w:rPr>
          <w:delText xml:space="preserve"> as a calling artefact</w:delText>
        </w:r>
      </w:del>
      <w:r w:rsidR="00C15B1F" w:rsidRPr="002A22FC">
        <w:rPr>
          <w:rFonts w:asciiTheme="minorHAnsi" w:hAnsiTheme="minorHAnsi" w:cstheme="minorHAnsi"/>
        </w:rPr>
        <w:t>.</w:t>
      </w:r>
      <w:ins w:id="344" w:author="Smith, Alexander" w:date="2020-06-29T15:35:00Z">
        <w:del w:id="345" w:author="alexander smith" w:date="2020-07-02T11:50:00Z">
          <w:r w:rsidR="004B4BAA" w:rsidDel="000E5379">
            <w:rPr>
              <w:rFonts w:asciiTheme="minorHAnsi" w:hAnsiTheme="minorHAnsi" w:cstheme="minorHAnsi"/>
            </w:rPr>
            <w:delText>check fastq</w:delText>
          </w:r>
        </w:del>
      </w:ins>
      <w:ins w:id="346" w:author="alexander smith" w:date="2020-07-02T11:49:00Z">
        <w:r w:rsidR="000E5379">
          <w:rPr>
            <w:rFonts w:asciiTheme="minorHAnsi" w:hAnsiTheme="minorHAnsi" w:cstheme="minorHAnsi"/>
          </w:rPr>
          <w:t xml:space="preserve"> </w:t>
        </w:r>
      </w:ins>
    </w:p>
    <w:p w:rsidR="00DB4414" w:rsidRPr="002A22FC" w:rsidDel="000E5379" w:rsidRDefault="00DB4414">
      <w:pPr>
        <w:rPr>
          <w:del w:id="347" w:author="alexander smith" w:date="2020-07-02T11:49:00Z"/>
          <w:rFonts w:asciiTheme="minorHAnsi" w:hAnsiTheme="minorHAnsi" w:cstheme="minorHAnsi"/>
        </w:rPr>
      </w:pPr>
    </w:p>
    <w:p w:rsidR="00BA1291" w:rsidRPr="002A22FC" w:rsidDel="000E5379" w:rsidRDefault="00523D58">
      <w:pPr>
        <w:rPr>
          <w:del w:id="348" w:author="alexander smith" w:date="2020-07-02T11:49:00Z"/>
          <w:rFonts w:asciiTheme="minorHAnsi" w:hAnsiTheme="minorHAnsi" w:cstheme="minorHAnsi"/>
        </w:rPr>
      </w:pPr>
      <w:r w:rsidRPr="002A22FC">
        <w:rPr>
          <w:rFonts w:asciiTheme="minorHAnsi" w:hAnsiTheme="minorHAnsi" w:cstheme="minorHAnsi"/>
        </w:rPr>
        <w:t xml:space="preserve">Note: </w:t>
      </w:r>
      <w:r w:rsidR="00AA2D5C" w:rsidRPr="002A22FC">
        <w:rPr>
          <w:rFonts w:asciiTheme="minorHAnsi" w:hAnsiTheme="minorHAnsi" w:cstheme="minorHAnsi"/>
        </w:rPr>
        <w:t xml:space="preserve">Both </w:t>
      </w:r>
      <w:proofErr w:type="spellStart"/>
      <w:r w:rsidR="00AA2D5C" w:rsidRPr="002A22FC">
        <w:rPr>
          <w:rFonts w:asciiTheme="minorHAnsi" w:hAnsiTheme="minorHAnsi" w:cstheme="minorHAnsi"/>
        </w:rPr>
        <w:t>QiaSeq</w:t>
      </w:r>
      <w:proofErr w:type="spellEnd"/>
      <w:r w:rsidR="00AA2D5C" w:rsidRPr="002A22FC">
        <w:rPr>
          <w:rFonts w:asciiTheme="minorHAnsi" w:hAnsiTheme="minorHAnsi" w:cstheme="minorHAnsi"/>
        </w:rPr>
        <w:t xml:space="preserve"> and </w:t>
      </w:r>
      <w:r w:rsidR="00BA1291" w:rsidRPr="002A22FC">
        <w:rPr>
          <w:rFonts w:asciiTheme="minorHAnsi" w:hAnsiTheme="minorHAnsi" w:cstheme="minorHAnsi"/>
        </w:rPr>
        <w:t xml:space="preserve">TSCA call </w:t>
      </w:r>
      <w:r w:rsidR="00AA2D5C" w:rsidRPr="002A22FC">
        <w:rPr>
          <w:rFonts w:asciiTheme="minorHAnsi" w:hAnsiTheme="minorHAnsi" w:cstheme="minorHAnsi"/>
        </w:rPr>
        <w:t>a</w:t>
      </w:r>
      <w:r w:rsidR="00BA1291" w:rsidRPr="002A22FC">
        <w:rPr>
          <w:rFonts w:asciiTheme="minorHAnsi" w:hAnsiTheme="minorHAnsi" w:cstheme="minorHAnsi"/>
        </w:rPr>
        <w:t xml:space="preserve"> </w:t>
      </w:r>
      <w:r w:rsidRPr="002A22FC">
        <w:rPr>
          <w:rFonts w:asciiTheme="minorHAnsi" w:hAnsiTheme="minorHAnsi" w:cstheme="minorHAnsi"/>
        </w:rPr>
        <w:t xml:space="preserve">second </w:t>
      </w:r>
      <w:r w:rsidR="00C15B1F" w:rsidRPr="002A22FC">
        <w:rPr>
          <w:rFonts w:asciiTheme="minorHAnsi" w:hAnsiTheme="minorHAnsi" w:cstheme="minorHAnsi"/>
        </w:rPr>
        <w:t xml:space="preserve">genuine </w:t>
      </w:r>
      <w:r w:rsidR="00BA1291" w:rsidRPr="002A22FC">
        <w:rPr>
          <w:rFonts w:asciiTheme="minorHAnsi" w:hAnsiTheme="minorHAnsi" w:cstheme="minorHAnsi"/>
        </w:rPr>
        <w:t>variant a</w:t>
      </w:r>
      <w:r w:rsidR="00AA2D5C" w:rsidRPr="002A22FC">
        <w:rPr>
          <w:rFonts w:asciiTheme="minorHAnsi" w:hAnsiTheme="minorHAnsi" w:cstheme="minorHAnsi"/>
        </w:rPr>
        <w:t>t the same position</w:t>
      </w:r>
      <w:r w:rsidR="00C15B1F" w:rsidRPr="002A22FC">
        <w:rPr>
          <w:rFonts w:asciiTheme="minorHAnsi" w:hAnsiTheme="minorHAnsi" w:cstheme="minorHAnsi"/>
        </w:rPr>
        <w:t xml:space="preserve"> as</w:t>
      </w:r>
      <w:r w:rsidR="00BA1291" w:rsidRPr="002A22FC">
        <w:rPr>
          <w:rFonts w:asciiTheme="minorHAnsi" w:hAnsiTheme="minorHAnsi" w:cstheme="minorHAnsi"/>
        </w:rPr>
        <w:t xml:space="preserve"> follows:</w:t>
      </w:r>
      <w:ins w:id="349" w:author="alexander smith" w:date="2020-07-02T11:49:00Z">
        <w:r w:rsidR="000E5379">
          <w:rPr>
            <w:rFonts w:asciiTheme="minorHAnsi" w:hAnsiTheme="minorHAnsi" w:cstheme="minorHAnsi"/>
          </w:rPr>
          <w:t xml:space="preserve"> </w:t>
        </w:r>
      </w:ins>
    </w:p>
    <w:p w:rsidR="00BA1291" w:rsidRPr="002A22FC" w:rsidRDefault="00BA1291">
      <w:pPr>
        <w:rPr>
          <w:rFonts w:asciiTheme="minorHAnsi" w:hAnsiTheme="minorHAnsi" w:cstheme="minorHAnsi"/>
        </w:rPr>
      </w:pPr>
      <w:proofErr w:type="gramStart"/>
      <w:r w:rsidRPr="002A22FC">
        <w:rPr>
          <w:rFonts w:asciiTheme="minorHAnsi" w:hAnsiTheme="minorHAnsi" w:cstheme="minorHAnsi"/>
        </w:rPr>
        <w:t>NM_005089.3:c.557+2T&gt;C</w:t>
      </w:r>
      <w:r w:rsidR="00DB4414" w:rsidRPr="002A22FC">
        <w:rPr>
          <w:rFonts w:asciiTheme="minorHAnsi" w:hAnsiTheme="minorHAnsi" w:cstheme="minorHAnsi"/>
        </w:rPr>
        <w:t xml:space="preserve">, </w:t>
      </w:r>
      <w:r w:rsidRPr="002A22FC">
        <w:rPr>
          <w:rFonts w:asciiTheme="minorHAnsi" w:hAnsiTheme="minorHAnsi" w:cstheme="minorHAnsi"/>
        </w:rPr>
        <w:t>X-15827443-T-C</w:t>
      </w:r>
      <w:r w:rsidR="00DB4414" w:rsidRPr="002A22FC">
        <w:rPr>
          <w:rFonts w:asciiTheme="minorHAnsi" w:hAnsiTheme="minorHAnsi" w:cstheme="minorHAnsi"/>
        </w:rPr>
        <w:t xml:space="preserve">, </w:t>
      </w:r>
      <w:r w:rsidR="00AA2D5C" w:rsidRPr="002A22FC">
        <w:rPr>
          <w:rFonts w:asciiTheme="minorHAnsi" w:hAnsiTheme="minorHAnsi" w:cstheme="minorHAnsi"/>
        </w:rPr>
        <w:t xml:space="preserve">87% and </w:t>
      </w:r>
      <w:r w:rsidRPr="002A22FC">
        <w:rPr>
          <w:rFonts w:asciiTheme="minorHAnsi" w:hAnsiTheme="minorHAnsi" w:cstheme="minorHAnsi"/>
        </w:rPr>
        <w:t>91.17% VAF</w:t>
      </w:r>
      <w:r w:rsidR="00AA2D5C" w:rsidRPr="002A22FC">
        <w:rPr>
          <w:rFonts w:asciiTheme="minorHAnsi" w:hAnsiTheme="minorHAnsi" w:cstheme="minorHAnsi"/>
        </w:rPr>
        <w:t xml:space="preserve"> respectively.</w:t>
      </w:r>
      <w:proofErr w:type="gramEnd"/>
      <w:ins w:id="350" w:author="alexander smith" w:date="2020-07-02T11:50:00Z">
        <w:r w:rsidR="000E5379">
          <w:rPr>
            <w:rFonts w:asciiTheme="minorHAnsi" w:hAnsiTheme="minorHAnsi" w:cstheme="minorHAnsi"/>
          </w:rPr>
          <w:t xml:space="preserve"> </w:t>
        </w:r>
      </w:ins>
    </w:p>
    <w:bookmarkEnd w:id="322"/>
    <w:p w:rsidR="0076659B" w:rsidRPr="002A22FC" w:rsidRDefault="0076659B">
      <w:pPr>
        <w:rPr>
          <w:rFonts w:asciiTheme="minorHAnsi" w:hAnsiTheme="minorHAnsi" w:cstheme="minorHAnsi"/>
        </w:rPr>
      </w:pPr>
    </w:p>
    <w:p w:rsidR="00304091" w:rsidRPr="002A22FC" w:rsidRDefault="00304091">
      <w:pPr>
        <w:rPr>
          <w:rFonts w:asciiTheme="minorHAnsi" w:hAnsiTheme="minorHAnsi" w:cstheme="minorHAnsi"/>
        </w:rPr>
      </w:pPr>
    </w:p>
    <w:p w:rsidR="004B4EB5" w:rsidRDefault="004B4EB5" w:rsidP="00DF4531">
      <w:pPr>
        <w:pStyle w:val="Heading2"/>
        <w:numPr>
          <w:ins w:id="351" w:author="alexander smith" w:date="2020-07-03T14:49:00Z"/>
        </w:numPr>
        <w:rPr>
          <w:ins w:id="352" w:author="alexander smith" w:date="2020-07-03T14:48:00Z"/>
        </w:rPr>
      </w:pPr>
      <w:bookmarkStart w:id="353" w:name="_Toc44066505"/>
    </w:p>
    <w:p w:rsidR="004B4EB5" w:rsidRDefault="004B4EB5" w:rsidP="00DF4531">
      <w:pPr>
        <w:pStyle w:val="Heading2"/>
        <w:numPr>
          <w:ins w:id="354" w:author="alexander smith" w:date="2020-07-03T14:50:00Z"/>
        </w:numPr>
        <w:rPr>
          <w:ins w:id="355" w:author="alexander smith" w:date="2020-07-03T14:50:00Z"/>
        </w:rPr>
      </w:pPr>
    </w:p>
    <w:p w:rsidR="004B4EB5" w:rsidRDefault="004B4EB5" w:rsidP="00DF4531">
      <w:pPr>
        <w:pStyle w:val="Heading2"/>
        <w:numPr>
          <w:ins w:id="356" w:author="alexander smith" w:date="2020-07-03T14:50:00Z"/>
        </w:numPr>
        <w:rPr>
          <w:ins w:id="357" w:author="alexander smith" w:date="2020-07-03T14:50:00Z"/>
        </w:rPr>
      </w:pPr>
    </w:p>
    <w:p w:rsidR="004B4EB5" w:rsidRDefault="004B4EB5" w:rsidP="00DF4531">
      <w:pPr>
        <w:pStyle w:val="Heading2"/>
        <w:numPr>
          <w:ins w:id="358" w:author="alexander smith" w:date="2020-07-03T14:50:00Z"/>
        </w:numPr>
        <w:rPr>
          <w:ins w:id="359" w:author="alexander smith" w:date="2020-07-03T14:50:00Z"/>
        </w:rPr>
      </w:pPr>
    </w:p>
    <w:p w:rsidR="004B4EB5" w:rsidRDefault="004B4EB5" w:rsidP="00DF4531">
      <w:pPr>
        <w:pStyle w:val="Heading2"/>
        <w:numPr>
          <w:ins w:id="360" w:author="alexander smith" w:date="2020-07-03T14:51:00Z"/>
        </w:numPr>
        <w:rPr>
          <w:ins w:id="361" w:author="alexander smith" w:date="2020-07-03T14:51:00Z"/>
        </w:rPr>
      </w:pPr>
    </w:p>
    <w:p w:rsidR="004B4EB5" w:rsidRPr="004B4EB5" w:rsidRDefault="004B4EB5" w:rsidP="004B4EB5">
      <w:pPr>
        <w:numPr>
          <w:ins w:id="362" w:author="alexander smith" w:date="2020-07-03T14:51:00Z"/>
        </w:numPr>
        <w:rPr>
          <w:ins w:id="363" w:author="alexander smith" w:date="2020-07-03T14:51:00Z"/>
        </w:rPr>
        <w:pPrChange w:id="364" w:author="alexander smith" w:date="2020-07-03T14:51:00Z">
          <w:pPr>
            <w:pStyle w:val="Heading2"/>
          </w:pPr>
        </w:pPrChange>
      </w:pPr>
    </w:p>
    <w:p w:rsidR="004B4EB5" w:rsidRDefault="004B4EB5" w:rsidP="00DF4531">
      <w:pPr>
        <w:pStyle w:val="Heading2"/>
        <w:numPr>
          <w:ins w:id="365" w:author="alexander smith" w:date="2020-07-03T14:51:00Z"/>
        </w:numPr>
        <w:rPr>
          <w:ins w:id="366" w:author="alexander smith" w:date="2020-07-03T14:51:00Z"/>
        </w:rPr>
      </w:pPr>
    </w:p>
    <w:p w:rsidR="005A22D9" w:rsidRDefault="001D62CA" w:rsidP="00DF4531">
      <w:pPr>
        <w:pStyle w:val="Heading2"/>
      </w:pPr>
      <w:r>
        <w:t>4</w:t>
      </w:r>
      <w:r w:rsidR="005A22D9">
        <w:t xml:space="preserve">.2.2 </w:t>
      </w:r>
      <w:r w:rsidR="005A22D9" w:rsidRPr="00010C46">
        <w:t xml:space="preserve">Comparison of </w:t>
      </w:r>
      <w:r w:rsidR="005A22D9">
        <w:t xml:space="preserve">TSCA variant detection </w:t>
      </w:r>
      <w:r w:rsidR="005A22D9" w:rsidRPr="00010C46">
        <w:t xml:space="preserve">results </w:t>
      </w:r>
      <w:proofErr w:type="spellStart"/>
      <w:r w:rsidR="005A22D9">
        <w:t>vs</w:t>
      </w:r>
      <w:proofErr w:type="spellEnd"/>
      <w:r w:rsidR="005A22D9">
        <w:t xml:space="preserve"> </w:t>
      </w:r>
      <w:proofErr w:type="spellStart"/>
      <w:r w:rsidR="005A22D9">
        <w:t>Qiaseq</w:t>
      </w:r>
      <w:proofErr w:type="spellEnd"/>
      <w:r w:rsidR="005A22D9">
        <w:t xml:space="preserve"> LGP</w:t>
      </w:r>
      <w:bookmarkEnd w:id="353"/>
    </w:p>
    <w:p w:rsidR="00F42AFB" w:rsidRPr="00F42AFB" w:rsidRDefault="00F42AFB">
      <w:pPr>
        <w:rPr>
          <w:rFonts w:asciiTheme="minorHAnsi" w:hAnsiTheme="minorHAnsi" w:cstheme="minorHAnsi"/>
        </w:rPr>
      </w:pPr>
    </w:p>
    <w:p w:rsidR="005A22D9" w:rsidRPr="00F42AFB" w:rsidRDefault="005A22D9">
      <w:pPr>
        <w:rPr>
          <w:rFonts w:asciiTheme="minorHAnsi" w:hAnsiTheme="minorHAnsi" w:cstheme="minorHAnsi"/>
        </w:rPr>
      </w:pPr>
      <w:r w:rsidRPr="00F42AFB">
        <w:rPr>
          <w:rFonts w:asciiTheme="minorHAnsi" w:hAnsiTheme="minorHAnsi" w:cstheme="minorHAnsi"/>
        </w:rPr>
        <w:t>Us</w:t>
      </w:r>
      <w:r w:rsidR="00DB4414" w:rsidRPr="00F42AFB">
        <w:rPr>
          <w:rFonts w:asciiTheme="minorHAnsi" w:hAnsiTheme="minorHAnsi" w:cstheme="minorHAnsi"/>
        </w:rPr>
        <w:t>ing</w:t>
      </w:r>
      <w:r w:rsidRPr="00F42AFB">
        <w:rPr>
          <w:rFonts w:asciiTheme="minorHAnsi" w:hAnsiTheme="minorHAnsi" w:cstheme="minorHAnsi"/>
        </w:rPr>
        <w:t xml:space="preserve"> all data</w:t>
      </w:r>
      <w:r w:rsidR="00DB4414" w:rsidRPr="00F42AFB">
        <w:rPr>
          <w:rFonts w:asciiTheme="minorHAnsi" w:hAnsiTheme="minorHAnsi" w:cstheme="minorHAnsi"/>
        </w:rPr>
        <w:t xml:space="preserve"> from 56 variants found. A sub-set of genes </w:t>
      </w:r>
      <w:proofErr w:type="gramStart"/>
      <w:r w:rsidR="00DB4414" w:rsidRPr="00F42AFB">
        <w:rPr>
          <w:rFonts w:asciiTheme="minorHAnsi" w:hAnsiTheme="minorHAnsi" w:cstheme="minorHAnsi"/>
        </w:rPr>
        <w:t>are</w:t>
      </w:r>
      <w:proofErr w:type="gramEnd"/>
      <w:r w:rsidR="00DB4414" w:rsidRPr="00F42AFB">
        <w:rPr>
          <w:rFonts w:asciiTheme="minorHAnsi" w:hAnsiTheme="minorHAnsi" w:cstheme="minorHAnsi"/>
        </w:rPr>
        <w:t xml:space="preserve"> common to both the TSCA MGP and the </w:t>
      </w:r>
      <w:proofErr w:type="spellStart"/>
      <w:r w:rsidR="00DB4414" w:rsidRPr="00F42AFB">
        <w:rPr>
          <w:rFonts w:asciiTheme="minorHAnsi" w:hAnsiTheme="minorHAnsi" w:cstheme="minorHAnsi"/>
        </w:rPr>
        <w:t>QiaSeq</w:t>
      </w:r>
      <w:proofErr w:type="spellEnd"/>
      <w:r w:rsidR="00DB4414" w:rsidRPr="00F42AFB">
        <w:rPr>
          <w:rFonts w:asciiTheme="minorHAnsi" w:hAnsiTheme="minorHAnsi" w:cstheme="minorHAnsi"/>
        </w:rPr>
        <w:t xml:space="preserve"> LGP. These are included in the following analysis.</w:t>
      </w:r>
    </w:p>
    <w:p w:rsidR="00F42AFB" w:rsidRPr="00F42AFB" w:rsidRDefault="00F42AFB">
      <w:pPr>
        <w:rPr>
          <w:rFonts w:asciiTheme="minorHAnsi" w:hAnsiTheme="minorHAnsi" w:cstheme="minorHAnsi"/>
        </w:rPr>
      </w:pPr>
    </w:p>
    <w:tbl>
      <w:tblPr>
        <w:tblW w:w="5640" w:type="dxa"/>
        <w:jc w:val="center"/>
        <w:tblLook w:val="04A0"/>
      </w:tblPr>
      <w:tblGrid>
        <w:gridCol w:w="3720"/>
        <w:gridCol w:w="1920"/>
      </w:tblGrid>
      <w:tr w:rsidR="00D5074A" w:rsidRPr="00F42AFB">
        <w:trPr>
          <w:trHeight w:val="255"/>
          <w:jc w:val="center"/>
        </w:trPr>
        <w:tc>
          <w:tcPr>
            <w:tcW w:w="3720" w:type="dxa"/>
            <w:tcBorders>
              <w:top w:val="single" w:sz="8" w:space="0" w:color="auto"/>
              <w:left w:val="single" w:sz="8" w:space="0" w:color="auto"/>
              <w:bottom w:val="single" w:sz="4" w:space="0" w:color="auto"/>
              <w:right w:val="single" w:sz="8" w:space="0" w:color="000000"/>
            </w:tcBorders>
            <w:shd w:val="clear" w:color="auto" w:fill="auto"/>
            <w:noWrap/>
            <w:vAlign w:val="bottom"/>
          </w:tcPr>
          <w:p w:rsidR="00D5074A" w:rsidRPr="00F42AFB" w:rsidRDefault="00D5074A" w:rsidP="00D5074A">
            <w:pPr>
              <w:jc w:val="right"/>
              <w:rPr>
                <w:rFonts w:asciiTheme="minorHAnsi" w:eastAsia="Times New Roman" w:hAnsiTheme="minorHAnsi" w:cstheme="minorHAnsi"/>
              </w:rPr>
            </w:pPr>
            <w:r w:rsidRPr="00F42AFB">
              <w:rPr>
                <w:rFonts w:asciiTheme="minorHAnsi" w:eastAsia="Times New Roman" w:hAnsiTheme="minorHAnsi" w:cstheme="minorHAnsi"/>
              </w:rPr>
              <w:t>Positive concordant variants</w:t>
            </w:r>
          </w:p>
        </w:tc>
        <w:tc>
          <w:tcPr>
            <w:tcW w:w="1920" w:type="dxa"/>
            <w:tcBorders>
              <w:top w:val="single" w:sz="8" w:space="0" w:color="auto"/>
              <w:left w:val="nil"/>
              <w:bottom w:val="single" w:sz="4" w:space="0" w:color="auto"/>
              <w:right w:val="single" w:sz="8" w:space="0" w:color="auto"/>
            </w:tcBorders>
            <w:shd w:val="clear" w:color="auto" w:fill="auto"/>
            <w:noWrap/>
            <w:vAlign w:val="bottom"/>
          </w:tcPr>
          <w:p w:rsidR="00D5074A" w:rsidRPr="00F42AFB" w:rsidRDefault="00D5074A" w:rsidP="00D5074A">
            <w:pPr>
              <w:jc w:val="center"/>
              <w:rPr>
                <w:rFonts w:asciiTheme="minorHAnsi" w:eastAsia="Times New Roman" w:hAnsiTheme="minorHAnsi" w:cstheme="minorHAnsi"/>
              </w:rPr>
            </w:pPr>
            <w:r w:rsidRPr="00F42AFB">
              <w:rPr>
                <w:rFonts w:asciiTheme="minorHAnsi" w:eastAsia="Times New Roman" w:hAnsiTheme="minorHAnsi" w:cstheme="minorHAnsi"/>
              </w:rPr>
              <w:t>56</w:t>
            </w:r>
          </w:p>
        </w:tc>
      </w:tr>
      <w:tr w:rsidR="00D5074A" w:rsidRPr="00F42AFB">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D5074A" w:rsidRPr="00F42AFB" w:rsidRDefault="00D5074A" w:rsidP="004B4EB5">
            <w:pPr>
              <w:jc w:val="center"/>
              <w:rPr>
                <w:rFonts w:asciiTheme="minorHAnsi" w:eastAsia="Times New Roman" w:hAnsiTheme="minorHAnsi" w:cstheme="minorHAnsi"/>
              </w:rPr>
              <w:pPrChange w:id="367" w:author="alexander smith" w:date="2020-07-03T14:51:00Z">
                <w:pPr>
                  <w:jc w:val="right"/>
                </w:pPr>
              </w:pPrChange>
            </w:pPr>
            <w:r w:rsidRPr="00F42AFB">
              <w:rPr>
                <w:rFonts w:asciiTheme="minorHAnsi" w:eastAsia="Times New Roman" w:hAnsiTheme="minorHAnsi" w:cstheme="minorHAnsi"/>
              </w:rPr>
              <w:t>Negative concordant variants</w:t>
            </w:r>
          </w:p>
        </w:tc>
        <w:tc>
          <w:tcPr>
            <w:tcW w:w="1920" w:type="dxa"/>
            <w:tcBorders>
              <w:top w:val="nil"/>
              <w:left w:val="nil"/>
              <w:bottom w:val="single" w:sz="4" w:space="0" w:color="auto"/>
              <w:right w:val="single" w:sz="8" w:space="0" w:color="auto"/>
            </w:tcBorders>
            <w:shd w:val="clear" w:color="auto" w:fill="auto"/>
            <w:noWrap/>
            <w:vAlign w:val="bottom"/>
          </w:tcPr>
          <w:p w:rsidR="00D5074A" w:rsidRPr="00F42AFB" w:rsidRDefault="00D5074A" w:rsidP="00D5074A">
            <w:pPr>
              <w:jc w:val="center"/>
              <w:rPr>
                <w:rFonts w:asciiTheme="minorHAnsi" w:eastAsia="Times New Roman" w:hAnsiTheme="minorHAnsi" w:cstheme="minorHAnsi"/>
              </w:rPr>
            </w:pPr>
            <w:proofErr w:type="gramStart"/>
            <w:r w:rsidRPr="00F42AFB">
              <w:rPr>
                <w:rFonts w:asciiTheme="minorHAnsi" w:eastAsia="Times New Roman" w:hAnsiTheme="minorHAnsi" w:cstheme="minorHAnsi"/>
              </w:rPr>
              <w:t>n</w:t>
            </w:r>
            <w:proofErr w:type="gramEnd"/>
            <w:r w:rsidRPr="00F42AFB">
              <w:rPr>
                <w:rFonts w:asciiTheme="minorHAnsi" w:eastAsia="Times New Roman" w:hAnsiTheme="minorHAnsi" w:cstheme="minorHAnsi"/>
              </w:rPr>
              <w:t>/a</w:t>
            </w:r>
            <w:r w:rsidRPr="00F42AFB">
              <w:rPr>
                <w:rFonts w:asciiTheme="minorHAnsi" w:eastAsia="Times New Roman" w:hAnsiTheme="minorHAnsi" w:cstheme="minorHAnsi"/>
                <w:vertAlign w:val="superscript"/>
              </w:rPr>
              <w:t>$</w:t>
            </w:r>
          </w:p>
        </w:tc>
      </w:tr>
      <w:tr w:rsidR="00D5074A" w:rsidRPr="00F42AFB">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D5074A" w:rsidRPr="00F42AFB" w:rsidRDefault="00D5074A" w:rsidP="00D5074A">
            <w:pPr>
              <w:jc w:val="right"/>
              <w:rPr>
                <w:rFonts w:asciiTheme="minorHAnsi" w:eastAsia="Times New Roman" w:hAnsiTheme="minorHAnsi" w:cstheme="minorHAnsi"/>
              </w:rPr>
            </w:pPr>
            <w:r w:rsidRPr="00F42AFB">
              <w:rPr>
                <w:rFonts w:asciiTheme="minorHAnsi" w:eastAsia="Times New Roman" w:hAnsiTheme="minorHAnsi" w:cstheme="minorHAnsi"/>
              </w:rPr>
              <w:t>Discordant variants</w:t>
            </w:r>
          </w:p>
        </w:tc>
        <w:tc>
          <w:tcPr>
            <w:tcW w:w="1920" w:type="dxa"/>
            <w:tcBorders>
              <w:top w:val="nil"/>
              <w:left w:val="nil"/>
              <w:bottom w:val="single" w:sz="4" w:space="0" w:color="auto"/>
              <w:right w:val="single" w:sz="8" w:space="0" w:color="auto"/>
            </w:tcBorders>
            <w:shd w:val="clear" w:color="auto" w:fill="auto"/>
            <w:noWrap/>
            <w:vAlign w:val="bottom"/>
          </w:tcPr>
          <w:p w:rsidR="00D5074A" w:rsidRPr="00F42AFB" w:rsidRDefault="00D5074A" w:rsidP="00D5074A">
            <w:pPr>
              <w:jc w:val="center"/>
              <w:rPr>
                <w:rFonts w:asciiTheme="minorHAnsi" w:eastAsia="Times New Roman" w:hAnsiTheme="minorHAnsi" w:cstheme="minorHAnsi"/>
              </w:rPr>
            </w:pPr>
            <w:r w:rsidRPr="00F42AFB">
              <w:rPr>
                <w:rFonts w:asciiTheme="minorHAnsi" w:eastAsia="Times New Roman" w:hAnsiTheme="minorHAnsi" w:cstheme="minorHAnsi"/>
              </w:rPr>
              <w:t>0 (2)*</w:t>
            </w:r>
          </w:p>
        </w:tc>
      </w:tr>
      <w:tr w:rsidR="00D5074A" w:rsidRPr="00F42AFB">
        <w:trPr>
          <w:trHeight w:val="255"/>
          <w:jc w:val="center"/>
        </w:trPr>
        <w:tc>
          <w:tcPr>
            <w:tcW w:w="3720" w:type="dxa"/>
            <w:tcBorders>
              <w:top w:val="single" w:sz="4" w:space="0" w:color="auto"/>
              <w:left w:val="single" w:sz="8" w:space="0" w:color="auto"/>
              <w:bottom w:val="single" w:sz="4" w:space="0" w:color="auto"/>
              <w:right w:val="single" w:sz="8" w:space="0" w:color="000000"/>
            </w:tcBorders>
            <w:shd w:val="clear" w:color="auto" w:fill="auto"/>
            <w:noWrap/>
            <w:vAlign w:val="bottom"/>
          </w:tcPr>
          <w:p w:rsidR="00D5074A" w:rsidRPr="00F42AFB" w:rsidRDefault="00D5074A" w:rsidP="00D5074A">
            <w:pPr>
              <w:jc w:val="right"/>
              <w:rPr>
                <w:rFonts w:asciiTheme="minorHAnsi" w:eastAsia="Times New Roman" w:hAnsiTheme="minorHAnsi" w:cstheme="minorHAnsi"/>
              </w:rPr>
            </w:pPr>
            <w:r w:rsidRPr="00F42AFB">
              <w:rPr>
                <w:rFonts w:asciiTheme="minorHAnsi" w:eastAsia="Times New Roman" w:hAnsiTheme="minorHAnsi" w:cstheme="minorHAnsi"/>
              </w:rPr>
              <w:t>Total</w:t>
            </w:r>
          </w:p>
        </w:tc>
        <w:tc>
          <w:tcPr>
            <w:tcW w:w="1920" w:type="dxa"/>
            <w:tcBorders>
              <w:top w:val="nil"/>
              <w:left w:val="nil"/>
              <w:bottom w:val="single" w:sz="4" w:space="0" w:color="auto"/>
              <w:right w:val="single" w:sz="8" w:space="0" w:color="auto"/>
            </w:tcBorders>
            <w:shd w:val="clear" w:color="auto" w:fill="auto"/>
            <w:noWrap/>
            <w:vAlign w:val="bottom"/>
          </w:tcPr>
          <w:p w:rsidR="00D5074A" w:rsidRPr="00F42AFB" w:rsidRDefault="00D5074A" w:rsidP="00D5074A">
            <w:pPr>
              <w:jc w:val="center"/>
              <w:rPr>
                <w:rFonts w:asciiTheme="minorHAnsi" w:eastAsia="Times New Roman" w:hAnsiTheme="minorHAnsi" w:cstheme="minorHAnsi"/>
              </w:rPr>
            </w:pPr>
            <w:r w:rsidRPr="00F42AFB">
              <w:rPr>
                <w:rFonts w:asciiTheme="minorHAnsi" w:eastAsia="Times New Roman" w:hAnsiTheme="minorHAnsi" w:cstheme="minorHAnsi"/>
              </w:rPr>
              <w:t>56</w:t>
            </w:r>
          </w:p>
        </w:tc>
      </w:tr>
      <w:tr w:rsidR="00D5074A" w:rsidRPr="00F42AFB">
        <w:trPr>
          <w:trHeight w:val="270"/>
          <w:jc w:val="center"/>
        </w:trPr>
        <w:tc>
          <w:tcPr>
            <w:tcW w:w="3720" w:type="dxa"/>
            <w:tcBorders>
              <w:top w:val="single" w:sz="4" w:space="0" w:color="auto"/>
              <w:left w:val="single" w:sz="8" w:space="0" w:color="auto"/>
              <w:bottom w:val="single" w:sz="8" w:space="0" w:color="auto"/>
              <w:right w:val="single" w:sz="8" w:space="0" w:color="000000"/>
            </w:tcBorders>
            <w:shd w:val="clear" w:color="auto" w:fill="auto"/>
            <w:noWrap/>
            <w:vAlign w:val="bottom"/>
          </w:tcPr>
          <w:p w:rsidR="00D5074A" w:rsidRPr="00F42AFB" w:rsidRDefault="00D5074A" w:rsidP="00D5074A">
            <w:pPr>
              <w:jc w:val="right"/>
              <w:rPr>
                <w:rFonts w:asciiTheme="minorHAnsi" w:eastAsia="Times New Roman" w:hAnsiTheme="minorHAnsi" w:cstheme="minorHAnsi"/>
              </w:rPr>
            </w:pPr>
            <w:r w:rsidRPr="00F42AFB">
              <w:rPr>
                <w:rFonts w:asciiTheme="minorHAnsi" w:eastAsia="Times New Roman" w:hAnsiTheme="minorHAnsi" w:cstheme="minorHAnsi"/>
              </w:rPr>
              <w:t>Concordance</w:t>
            </w:r>
          </w:p>
        </w:tc>
        <w:tc>
          <w:tcPr>
            <w:tcW w:w="1920" w:type="dxa"/>
            <w:tcBorders>
              <w:top w:val="nil"/>
              <w:left w:val="nil"/>
              <w:bottom w:val="single" w:sz="8" w:space="0" w:color="auto"/>
              <w:right w:val="single" w:sz="8" w:space="0" w:color="auto"/>
            </w:tcBorders>
            <w:shd w:val="clear" w:color="auto" w:fill="auto"/>
            <w:noWrap/>
            <w:vAlign w:val="bottom"/>
          </w:tcPr>
          <w:p w:rsidR="00D5074A" w:rsidRPr="00F42AFB" w:rsidRDefault="00D5074A" w:rsidP="00D5074A">
            <w:pPr>
              <w:jc w:val="center"/>
              <w:rPr>
                <w:rFonts w:asciiTheme="minorHAnsi" w:eastAsia="Times New Roman" w:hAnsiTheme="minorHAnsi" w:cstheme="minorHAnsi"/>
              </w:rPr>
            </w:pPr>
            <w:r w:rsidRPr="00F42AFB">
              <w:rPr>
                <w:rFonts w:asciiTheme="minorHAnsi" w:eastAsia="Times New Roman" w:hAnsiTheme="minorHAnsi" w:cstheme="minorHAnsi"/>
              </w:rPr>
              <w:t>100%</w:t>
            </w:r>
          </w:p>
        </w:tc>
      </w:tr>
    </w:tbl>
    <w:p w:rsidR="00D5074A" w:rsidRDefault="00D5074A" w:rsidP="00D5074A">
      <w:pPr>
        <w:numPr>
          <w:ins w:id="368" w:author="alexander smith" w:date="2020-07-03T14:51:00Z"/>
        </w:numPr>
        <w:rPr>
          <w:ins w:id="369" w:author="alexander smith" w:date="2020-07-03T14:51:00Z"/>
          <w:rFonts w:asciiTheme="minorHAnsi" w:hAnsiTheme="minorHAnsi" w:cstheme="minorHAnsi"/>
        </w:rPr>
      </w:pPr>
    </w:p>
    <w:p w:rsidR="004B4EB5" w:rsidRDefault="004B4EB5" w:rsidP="00D5074A">
      <w:pPr>
        <w:rPr>
          <w:rFonts w:asciiTheme="minorHAnsi" w:hAnsiTheme="minorHAnsi" w:cstheme="minorHAnsi"/>
        </w:rPr>
      </w:pP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Sensitivity = 56 / (56 + 0) =100%</w:t>
      </w:r>
    </w:p>
    <w:p w:rsidR="00DB4414" w:rsidRPr="00F42AFB" w:rsidRDefault="00DB4414" w:rsidP="00DB4414">
      <w:pPr>
        <w:rPr>
          <w:rFonts w:asciiTheme="minorHAnsi" w:eastAsia="Times New Roman" w:hAnsiTheme="minorHAnsi" w:cstheme="minorHAnsi"/>
        </w:rPr>
      </w:pPr>
      <w:r w:rsidRPr="00F42AFB">
        <w:rPr>
          <w:rFonts w:asciiTheme="minorHAnsi" w:eastAsia="Times New Roman" w:hAnsiTheme="minorHAnsi" w:cstheme="minorHAnsi"/>
        </w:rPr>
        <w:t>All expected variants were found.</w:t>
      </w:r>
    </w:p>
    <w:p w:rsidR="00D5074A" w:rsidRPr="00F42AFB" w:rsidRDefault="00D5074A" w:rsidP="00D5074A">
      <w:pPr>
        <w:rPr>
          <w:rFonts w:asciiTheme="minorHAnsi" w:eastAsia="Times New Roman" w:hAnsiTheme="minorHAnsi" w:cstheme="minorHAnsi"/>
        </w:rPr>
      </w:pP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Specificity = 100%</w:t>
      </w:r>
    </w:p>
    <w:p w:rsidR="00DF4531" w:rsidRDefault="00D5074A" w:rsidP="00D5074A">
      <w:pPr>
        <w:rPr>
          <w:del w:id="370" w:author="Unknown"/>
          <w:rFonts w:asciiTheme="minorHAnsi" w:hAnsiTheme="minorHAnsi" w:cstheme="minorHAnsi"/>
        </w:rPr>
      </w:pPr>
      <w:r w:rsidRPr="00F42AFB">
        <w:rPr>
          <w:rFonts w:asciiTheme="minorHAnsi" w:hAnsiTheme="minorHAnsi" w:cstheme="minorHAnsi"/>
        </w:rPr>
        <w:t xml:space="preserve">All regions known to be negative in the TSCA was also found to be negative in the </w:t>
      </w:r>
      <w:proofErr w:type="spellStart"/>
      <w:r w:rsidRPr="00F42AFB">
        <w:rPr>
          <w:rFonts w:asciiTheme="minorHAnsi" w:hAnsiTheme="minorHAnsi" w:cstheme="minorHAnsi"/>
        </w:rPr>
        <w:t>QiaSeq</w:t>
      </w:r>
      <w:proofErr w:type="spellEnd"/>
      <w:r w:rsidRPr="00F42AFB">
        <w:rPr>
          <w:rFonts w:asciiTheme="minorHAnsi" w:hAnsiTheme="minorHAnsi" w:cstheme="minorHAnsi"/>
        </w:rPr>
        <w:t xml:space="preserve"> LGP panel (true negative). No unexpected variants (false positives) were observed in the </w:t>
      </w:r>
      <w:proofErr w:type="spellStart"/>
      <w:r w:rsidRPr="00F42AFB">
        <w:rPr>
          <w:rFonts w:asciiTheme="minorHAnsi" w:hAnsiTheme="minorHAnsi" w:cstheme="minorHAnsi"/>
        </w:rPr>
        <w:t>QiaSeq</w:t>
      </w:r>
      <w:proofErr w:type="spellEnd"/>
      <w:r w:rsidRPr="00F42AFB">
        <w:rPr>
          <w:rFonts w:asciiTheme="minorHAnsi" w:hAnsiTheme="minorHAnsi" w:cstheme="minorHAnsi"/>
        </w:rPr>
        <w:t xml:space="preserve"> LGP panel in overlapping regions of interest other than </w:t>
      </w:r>
      <w:proofErr w:type="gramStart"/>
      <w:r w:rsidRPr="00F42AFB">
        <w:rPr>
          <w:rFonts w:asciiTheme="minorHAnsi" w:hAnsiTheme="minorHAnsi" w:cstheme="minorHAnsi"/>
        </w:rPr>
        <w:t>those which</w:t>
      </w:r>
      <w:proofErr w:type="gramEnd"/>
      <w:r w:rsidRPr="00F42AFB">
        <w:rPr>
          <w:rFonts w:asciiTheme="minorHAnsi" w:hAnsiTheme="minorHAnsi" w:cstheme="minorHAnsi"/>
        </w:rPr>
        <w:t xml:space="preserve"> had been previously identified in the TSCA</w:t>
      </w:r>
      <w:r w:rsidR="00DB4414" w:rsidRPr="00F42AFB">
        <w:rPr>
          <w:rFonts w:asciiTheme="minorHAnsi" w:hAnsiTheme="minorHAnsi" w:cstheme="minorHAnsi"/>
        </w:rPr>
        <w:t xml:space="preserve"> </w:t>
      </w:r>
      <w:proofErr w:type="spellStart"/>
      <w:r w:rsidR="00DB4414" w:rsidRPr="00F42AFB">
        <w:rPr>
          <w:rFonts w:asciiTheme="minorHAnsi" w:hAnsiTheme="minorHAnsi" w:cstheme="minorHAnsi"/>
        </w:rPr>
        <w:t>MGP</w:t>
      </w:r>
      <w:proofErr w:type="spellEnd"/>
      <w:r w:rsidRPr="00F42AFB">
        <w:rPr>
          <w:rFonts w:asciiTheme="minorHAnsi" w:hAnsiTheme="minorHAnsi" w:cstheme="minorHAnsi"/>
        </w:rPr>
        <w:t>.</w:t>
      </w:r>
    </w:p>
    <w:p w:rsidR="004B4EB5" w:rsidDel="004B4EB5" w:rsidRDefault="004B4EB5" w:rsidP="00D5074A">
      <w:pPr>
        <w:numPr>
          <w:ins w:id="371" w:author="alexander smith" w:date="2020-07-03T14:52:00Z"/>
        </w:numPr>
        <w:rPr>
          <w:ins w:id="372" w:author="alexander smith" w:date="2020-07-03T14:52:00Z"/>
          <w:rFonts w:asciiTheme="minorHAnsi" w:hAnsiTheme="minorHAnsi" w:cstheme="minorHAnsi"/>
        </w:rPr>
      </w:pPr>
    </w:p>
    <w:p w:rsidR="00DF4531" w:rsidDel="004B4EB5" w:rsidRDefault="00DF4531">
      <w:pPr>
        <w:rPr>
          <w:del w:id="373" w:author="alexander smith" w:date="2020-07-03T14:51:00Z"/>
          <w:rFonts w:asciiTheme="minorHAnsi" w:hAnsiTheme="minorHAnsi" w:cstheme="minorHAnsi"/>
        </w:rPr>
      </w:pPr>
      <w:del w:id="374" w:author="alexander smith" w:date="2020-07-03T14:51:00Z">
        <w:r w:rsidDel="004B4EB5">
          <w:rPr>
            <w:rFonts w:asciiTheme="minorHAnsi" w:hAnsiTheme="minorHAnsi" w:cstheme="minorHAnsi"/>
          </w:rPr>
          <w:br w:type="page"/>
        </w:r>
      </w:del>
    </w:p>
    <w:p w:rsidR="00D5074A" w:rsidRDefault="00D5074A" w:rsidP="00D5074A">
      <w:pPr>
        <w:rPr>
          <w:rFonts w:asciiTheme="minorHAnsi" w:hAnsiTheme="minorHAnsi" w:cstheme="minorHAnsi"/>
        </w:rPr>
      </w:pPr>
      <w:r w:rsidRPr="00F42AFB">
        <w:rPr>
          <w:rFonts w:asciiTheme="minorHAnsi" w:hAnsiTheme="minorHAnsi" w:cstheme="minorHAnsi"/>
        </w:rPr>
        <w:t>Accuracy = 100%</w:t>
      </w:r>
    </w:p>
    <w:p w:rsidR="00DF4531" w:rsidRPr="00F42AFB" w:rsidRDefault="00DF4531" w:rsidP="00D5074A">
      <w:pPr>
        <w:rPr>
          <w:rFonts w:asciiTheme="minorHAnsi" w:hAnsiTheme="minorHAnsi" w:cstheme="minorHAnsi"/>
        </w:rPr>
      </w:pPr>
    </w:p>
    <w:p w:rsidR="00D5074A" w:rsidRPr="00F42AFB" w:rsidRDefault="00D5074A" w:rsidP="00D5074A">
      <w:pPr>
        <w:rPr>
          <w:rFonts w:asciiTheme="minorHAnsi" w:hAnsiTheme="minorHAnsi" w:cstheme="minorHAnsi"/>
        </w:rPr>
      </w:pPr>
      <w:r w:rsidRPr="00F42AFB">
        <w:rPr>
          <w:rFonts w:asciiTheme="minorHAnsi" w:eastAsia="Times New Roman" w:hAnsiTheme="minorHAnsi" w:cstheme="minorHAnsi"/>
          <w:b/>
          <w:bCs/>
        </w:rPr>
        <w:t>Interpretation</w:t>
      </w: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The combined data show:</w:t>
      </w: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100% sensitivity</w:t>
      </w: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100% specificity</w:t>
      </w: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100% accuracy</w:t>
      </w:r>
    </w:p>
    <w:p w:rsidR="00D5074A" w:rsidRPr="00F42AFB" w:rsidRDefault="00D5074A" w:rsidP="00D5074A">
      <w:pPr>
        <w:rPr>
          <w:rFonts w:asciiTheme="minorHAnsi" w:eastAsia="Times New Roman" w:hAnsiTheme="minorHAnsi" w:cstheme="minorHAnsi"/>
        </w:rPr>
      </w:pP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 xml:space="preserve">These results show that, at the qualitative level, the </w:t>
      </w:r>
      <w:proofErr w:type="spellStart"/>
      <w:r w:rsidRPr="00F42AFB">
        <w:rPr>
          <w:rFonts w:asciiTheme="minorHAnsi" w:eastAsia="Times New Roman" w:hAnsiTheme="minorHAnsi" w:cstheme="minorHAnsi"/>
        </w:rPr>
        <w:t>QiaSeq</w:t>
      </w:r>
      <w:proofErr w:type="spellEnd"/>
      <w:r w:rsidRPr="00F42AFB">
        <w:rPr>
          <w:rFonts w:asciiTheme="minorHAnsi" w:eastAsia="Times New Roman" w:hAnsiTheme="minorHAnsi" w:cstheme="minorHAnsi"/>
        </w:rPr>
        <w:t xml:space="preserve"> LGP method is 100% accurate using these tests (excluding known artefacts which arise in one panel </w:t>
      </w:r>
      <w:proofErr w:type="spellStart"/>
      <w:r w:rsidRPr="00F42AFB">
        <w:rPr>
          <w:rFonts w:asciiTheme="minorHAnsi" w:eastAsia="Times New Roman" w:hAnsiTheme="minorHAnsi" w:cstheme="minorHAnsi"/>
        </w:rPr>
        <w:t>vs</w:t>
      </w:r>
      <w:proofErr w:type="spellEnd"/>
      <w:r w:rsidRPr="00F42AFB">
        <w:rPr>
          <w:rFonts w:asciiTheme="minorHAnsi" w:eastAsia="Times New Roman" w:hAnsiTheme="minorHAnsi" w:cstheme="minorHAnsi"/>
        </w:rPr>
        <w:t xml:space="preserve"> the other</w:t>
      </w:r>
      <w:r w:rsidR="00DB4414" w:rsidRPr="00F42AFB">
        <w:rPr>
          <w:rFonts w:asciiTheme="minorHAnsi" w:eastAsia="Times New Roman" w:hAnsiTheme="minorHAnsi" w:cstheme="minorHAnsi"/>
        </w:rPr>
        <w:t>).</w:t>
      </w:r>
    </w:p>
    <w:p w:rsidR="00D5074A" w:rsidRPr="00F42AFB" w:rsidRDefault="00D5074A" w:rsidP="00D5074A">
      <w:pPr>
        <w:rPr>
          <w:rFonts w:asciiTheme="minorHAnsi" w:eastAsia="Times New Roman" w:hAnsiTheme="minorHAnsi" w:cstheme="minorHAnsi"/>
        </w:rPr>
      </w:pP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vertAlign w:val="superscript"/>
        </w:rPr>
        <w:t>$</w:t>
      </w:r>
      <w:r w:rsidRPr="00F42AFB">
        <w:rPr>
          <w:rFonts w:asciiTheme="minorHAnsi" w:eastAsia="Times New Roman" w:hAnsiTheme="minorHAnsi" w:cstheme="minorHAnsi"/>
        </w:rPr>
        <w:t xml:space="preserve">: Negative concordant variants: an analysis of the entire ROI revealed all regions, other than those known to contain a variant, were negative in both </w:t>
      </w:r>
      <w:proofErr w:type="spellStart"/>
      <w:r w:rsidRPr="00F42AFB">
        <w:rPr>
          <w:rFonts w:asciiTheme="minorHAnsi" w:eastAsia="Times New Roman" w:hAnsiTheme="minorHAnsi" w:cstheme="minorHAnsi"/>
        </w:rPr>
        <w:t>QiaSeq</w:t>
      </w:r>
      <w:proofErr w:type="spellEnd"/>
      <w:r w:rsidRPr="00F42AFB">
        <w:rPr>
          <w:rFonts w:asciiTheme="minorHAnsi" w:eastAsia="Times New Roman" w:hAnsiTheme="minorHAnsi" w:cstheme="minorHAnsi"/>
        </w:rPr>
        <w:t xml:space="preserve"> LGP and TSCA, from which can be inferred a 100% negative </w:t>
      </w:r>
      <w:r w:rsidR="00DB4414" w:rsidRPr="00F42AFB">
        <w:rPr>
          <w:rFonts w:asciiTheme="minorHAnsi" w:eastAsia="Times New Roman" w:hAnsiTheme="minorHAnsi" w:cstheme="minorHAnsi"/>
        </w:rPr>
        <w:t xml:space="preserve">(no false positive) </w:t>
      </w:r>
      <w:r w:rsidRPr="00F42AFB">
        <w:rPr>
          <w:rFonts w:asciiTheme="minorHAnsi" w:eastAsia="Times New Roman" w:hAnsiTheme="minorHAnsi" w:cstheme="minorHAnsi"/>
        </w:rPr>
        <w:t>concordance.</w:t>
      </w:r>
    </w:p>
    <w:p w:rsidR="00D5074A" w:rsidRPr="00F42AFB" w:rsidRDefault="00D5074A" w:rsidP="00D5074A">
      <w:pPr>
        <w:rPr>
          <w:rFonts w:asciiTheme="minorHAnsi" w:eastAsia="Times New Roman" w:hAnsiTheme="minorHAnsi" w:cstheme="minorHAnsi"/>
        </w:rPr>
      </w:pPr>
    </w:p>
    <w:p w:rsidR="00D5074A" w:rsidRPr="00F42AFB" w:rsidRDefault="00D5074A" w:rsidP="00D5074A">
      <w:pPr>
        <w:rPr>
          <w:rFonts w:asciiTheme="minorHAnsi" w:eastAsia="Times New Roman" w:hAnsiTheme="minorHAnsi" w:cstheme="minorHAnsi"/>
        </w:rPr>
      </w:pPr>
      <w:r w:rsidRPr="00F42AFB">
        <w:rPr>
          <w:rFonts w:asciiTheme="minorHAnsi" w:eastAsia="Times New Roman" w:hAnsiTheme="minorHAnsi" w:cstheme="minorHAnsi"/>
        </w:rPr>
        <w:t>* Summary of discordant variant analysis:</w:t>
      </w:r>
    </w:p>
    <w:p w:rsidR="00D5074A" w:rsidRPr="00F42AFB" w:rsidRDefault="00D5074A">
      <w:pPr>
        <w:rPr>
          <w:rFonts w:asciiTheme="minorHAnsi" w:hAnsiTheme="minorHAnsi" w:cstheme="minorHAnsi"/>
        </w:rPr>
      </w:pPr>
    </w:p>
    <w:p w:rsidR="00D5074A" w:rsidRPr="00F42AFB" w:rsidRDefault="00D5074A">
      <w:pPr>
        <w:rPr>
          <w:rFonts w:asciiTheme="minorHAnsi" w:hAnsiTheme="minorHAnsi" w:cstheme="minorHAnsi"/>
        </w:rPr>
      </w:pPr>
      <w:r w:rsidRPr="00F42AFB">
        <w:rPr>
          <w:rFonts w:asciiTheme="minorHAnsi" w:hAnsiTheme="minorHAnsi" w:cstheme="minorHAnsi"/>
        </w:rPr>
        <w:t xml:space="preserve">Two low-level variants appear in the </w:t>
      </w:r>
      <w:proofErr w:type="spellStart"/>
      <w:r w:rsidRPr="00F42AFB">
        <w:rPr>
          <w:rFonts w:asciiTheme="minorHAnsi" w:hAnsiTheme="minorHAnsi" w:cstheme="minorHAnsi"/>
        </w:rPr>
        <w:t>QiaSeq</w:t>
      </w:r>
      <w:proofErr w:type="spellEnd"/>
      <w:r w:rsidRPr="00F42AFB">
        <w:rPr>
          <w:rFonts w:asciiTheme="minorHAnsi" w:hAnsiTheme="minorHAnsi" w:cstheme="minorHAnsi"/>
        </w:rPr>
        <w:t xml:space="preserve"> LGP analysis of sample MS, which does not appear in the original TSCA.</w:t>
      </w:r>
    </w:p>
    <w:p w:rsidR="005A22D9" w:rsidRPr="00F42AFB" w:rsidRDefault="00D5074A">
      <w:pPr>
        <w:rPr>
          <w:rFonts w:asciiTheme="minorHAnsi" w:hAnsiTheme="minorHAnsi" w:cstheme="minorHAnsi"/>
        </w:rPr>
      </w:pPr>
      <w:r w:rsidRPr="00F42AFB">
        <w:rPr>
          <w:rFonts w:asciiTheme="minorHAnsi" w:hAnsiTheme="minorHAnsi" w:cstheme="minorHAnsi"/>
        </w:rPr>
        <w:t>Sample MS-1: coordinate: chr17</w:t>
      </w:r>
      <w:proofErr w:type="gramStart"/>
      <w:r w:rsidRPr="00F42AFB">
        <w:rPr>
          <w:rFonts w:asciiTheme="minorHAnsi" w:hAnsiTheme="minorHAnsi" w:cstheme="minorHAnsi"/>
        </w:rPr>
        <w:t>:7579472</w:t>
      </w:r>
      <w:proofErr w:type="gramEnd"/>
      <w:r w:rsidRPr="00F42AFB">
        <w:rPr>
          <w:rFonts w:asciiTheme="minorHAnsi" w:hAnsiTheme="minorHAnsi" w:cstheme="minorHAnsi"/>
        </w:rPr>
        <w:t>. GG&gt;CA 5.03% VAF</w:t>
      </w:r>
    </w:p>
    <w:p w:rsidR="00D5074A" w:rsidRPr="00F42AFB" w:rsidRDefault="00D5074A">
      <w:pPr>
        <w:rPr>
          <w:rFonts w:asciiTheme="minorHAnsi" w:hAnsiTheme="minorHAnsi" w:cstheme="minorHAnsi"/>
        </w:rPr>
      </w:pPr>
      <w:r w:rsidRPr="00F42AFB">
        <w:rPr>
          <w:rFonts w:asciiTheme="minorHAnsi" w:hAnsiTheme="minorHAnsi" w:cstheme="minorHAnsi"/>
        </w:rPr>
        <w:t>Sample MS-2: coordinate: chr17</w:t>
      </w:r>
      <w:proofErr w:type="gramStart"/>
      <w:r w:rsidRPr="00F42AFB">
        <w:rPr>
          <w:rFonts w:asciiTheme="minorHAnsi" w:hAnsiTheme="minorHAnsi" w:cstheme="minorHAnsi"/>
        </w:rPr>
        <w:t>:7579472.GGGGGA</w:t>
      </w:r>
      <w:proofErr w:type="gramEnd"/>
      <w:r w:rsidRPr="00F42AFB">
        <w:rPr>
          <w:rFonts w:asciiTheme="minorHAnsi" w:hAnsiTheme="minorHAnsi" w:cstheme="minorHAnsi"/>
        </w:rPr>
        <w:t>&gt;CGGGGG 5.18% VAF</w:t>
      </w:r>
    </w:p>
    <w:p w:rsidR="00D5074A" w:rsidRPr="00F42AFB" w:rsidRDefault="00D5074A">
      <w:pPr>
        <w:rPr>
          <w:rFonts w:asciiTheme="minorHAnsi" w:hAnsiTheme="minorHAnsi" w:cstheme="minorHAnsi"/>
        </w:rPr>
      </w:pPr>
      <w:r w:rsidRPr="00F42AFB">
        <w:rPr>
          <w:rFonts w:asciiTheme="minorHAnsi" w:hAnsiTheme="minorHAnsi" w:cstheme="minorHAnsi"/>
        </w:rPr>
        <w:t xml:space="preserve">There is a genuine homozygous SNV at this position. An analysis of the BAM file in </w:t>
      </w:r>
      <w:proofErr w:type="gramStart"/>
      <w:r w:rsidRPr="00F42AFB">
        <w:rPr>
          <w:rFonts w:asciiTheme="minorHAnsi" w:hAnsiTheme="minorHAnsi" w:cstheme="minorHAnsi"/>
        </w:rPr>
        <w:t>IGV,</w:t>
      </w:r>
      <w:proofErr w:type="gramEnd"/>
      <w:r w:rsidRPr="00F42AFB">
        <w:rPr>
          <w:rFonts w:asciiTheme="minorHAnsi" w:hAnsiTheme="minorHAnsi" w:cstheme="minorHAnsi"/>
        </w:rPr>
        <w:t xml:space="preserve"> reveals the lower VAF</w:t>
      </w:r>
      <w:r w:rsidR="009621BF" w:rsidRPr="00F42AFB">
        <w:rPr>
          <w:rFonts w:asciiTheme="minorHAnsi" w:hAnsiTheme="minorHAnsi" w:cstheme="minorHAnsi"/>
        </w:rPr>
        <w:t xml:space="preserve"> variants</w:t>
      </w:r>
      <w:r w:rsidRPr="00F42AFB">
        <w:rPr>
          <w:rFonts w:asciiTheme="minorHAnsi" w:hAnsiTheme="minorHAnsi" w:cstheme="minorHAnsi"/>
        </w:rPr>
        <w:t xml:space="preserve"> to be </w:t>
      </w:r>
      <w:r w:rsidR="009621BF" w:rsidRPr="00F42AFB">
        <w:rPr>
          <w:rFonts w:asciiTheme="minorHAnsi" w:hAnsiTheme="minorHAnsi" w:cstheme="minorHAnsi"/>
        </w:rPr>
        <w:t>artefacts and can thus be discounted.</w:t>
      </w:r>
    </w:p>
    <w:p w:rsidR="00C97750" w:rsidRPr="00F42AFB" w:rsidRDefault="00C97750">
      <w:pPr>
        <w:rPr>
          <w:rFonts w:asciiTheme="minorHAnsi" w:hAnsiTheme="minorHAnsi" w:cstheme="minorHAnsi"/>
        </w:rPr>
      </w:pPr>
    </w:p>
    <w:p w:rsidR="00C97750" w:rsidRDefault="00C97750" w:rsidP="00DF4531">
      <w:pPr>
        <w:pStyle w:val="Heading2"/>
        <w:numPr>
          <w:ins w:id="375" w:author="alexander smith" w:date="2020-07-03T14:52:00Z"/>
        </w:numPr>
        <w:rPr>
          <w:del w:id="376" w:author="Unknown"/>
          <w:rFonts w:asciiTheme="minorHAnsi" w:hAnsiTheme="minorHAnsi" w:cstheme="minorHAnsi"/>
        </w:rPr>
      </w:pPr>
    </w:p>
    <w:p w:rsidR="004B4EB5" w:rsidRDefault="004B4EB5" w:rsidP="004B4EB5">
      <w:pPr>
        <w:numPr>
          <w:ins w:id="377" w:author="alexander smith" w:date="2020-07-03T14:52:00Z"/>
        </w:numPr>
        <w:rPr>
          <w:ins w:id="378" w:author="alexander smith" w:date="2020-07-03T14:52:00Z"/>
        </w:rPr>
      </w:pPr>
    </w:p>
    <w:p w:rsidR="004B4EB5" w:rsidRPr="004B4EB5" w:rsidDel="00941E3F" w:rsidRDefault="004B4EB5" w:rsidP="004B4EB5">
      <w:pPr>
        <w:rPr>
          <w:ins w:id="379" w:author="alexander smith" w:date="2020-07-03T14:52:00Z"/>
          <w:rPrChange w:id="380" w:author="alexander smith" w:date="2020-07-03T14:52:00Z">
            <w:rPr>
              <w:ins w:id="381" w:author="alexander smith" w:date="2020-07-03T14:52:00Z"/>
              <w:rFonts w:asciiTheme="minorHAnsi" w:hAnsiTheme="minorHAnsi" w:cstheme="minorHAnsi"/>
            </w:rPr>
          </w:rPrChange>
        </w:rPr>
      </w:pPr>
    </w:p>
    <w:p w:rsidR="00C97750" w:rsidRDefault="001D62CA" w:rsidP="00DF4531">
      <w:pPr>
        <w:pStyle w:val="Heading2"/>
      </w:pPr>
      <w:bookmarkStart w:id="382" w:name="_Toc44066506"/>
      <w:r>
        <w:t>4</w:t>
      </w:r>
      <w:r w:rsidR="00C97750">
        <w:t xml:space="preserve">.2.3 </w:t>
      </w:r>
      <w:r w:rsidR="00173947">
        <w:t xml:space="preserve">Bioinformatics </w:t>
      </w:r>
      <w:r w:rsidR="00C97750">
        <w:t>technical assessment of sensitivity/specificity</w:t>
      </w:r>
      <w:bookmarkEnd w:id="382"/>
    </w:p>
    <w:p w:rsidR="00C97750" w:rsidRDefault="00C97750">
      <w:pPr>
        <w:rPr>
          <w:rFonts w:ascii="Arial" w:hAnsi="Arial" w:cs="Arial"/>
          <w:sz w:val="20"/>
          <w:szCs w:val="20"/>
        </w:rPr>
      </w:pPr>
    </w:p>
    <w:p w:rsidR="004B4BAA" w:rsidRDefault="0047092E" w:rsidP="00DF4531">
      <w:pPr>
        <w:spacing w:line="276" w:lineRule="auto"/>
        <w:rPr>
          <w:ins w:id="383" w:author="Smith, Alexander" w:date="2020-06-29T15:48:00Z"/>
        </w:rPr>
      </w:pPr>
      <w:ins w:id="384" w:author="Smith, Alexander" w:date="2020-06-29T15:48:00Z">
        <w:r w:rsidRPr="0047092E">
          <w:t>Assay sensitivity here is the performance of the assay in variant detection. This was for a set of known validated variants</w:t>
        </w:r>
        <w:r>
          <w:t xml:space="preserve"> </w:t>
        </w:r>
        <w:r w:rsidRPr="0047092E">
          <w:t>within a defined set of clinical samples and appropriate controls</w:t>
        </w:r>
        <w:r>
          <w:t>.</w:t>
        </w:r>
      </w:ins>
    </w:p>
    <w:p w:rsidR="0047092E" w:rsidRDefault="0047092E" w:rsidP="00DF4531">
      <w:pPr>
        <w:spacing w:line="276" w:lineRule="auto"/>
        <w:rPr>
          <w:ins w:id="385" w:author="Smith, Alexander" w:date="2020-06-29T15:38:00Z"/>
          <w:rFonts w:asciiTheme="minorHAnsi" w:hAnsiTheme="minorHAnsi" w:cstheme="minorHAnsi"/>
        </w:rPr>
      </w:pPr>
    </w:p>
    <w:p w:rsidR="00173947" w:rsidRPr="00173947" w:rsidDel="004B4BAA" w:rsidRDefault="00173947" w:rsidP="00DF4531">
      <w:pPr>
        <w:numPr>
          <w:ins w:id="386" w:author="alexander smith" w:date="2020-07-03T14:53:00Z"/>
        </w:numPr>
        <w:spacing w:line="276" w:lineRule="auto"/>
        <w:rPr>
          <w:del w:id="387" w:author="Smith, Alexander" w:date="2020-06-29T15:38:00Z"/>
          <w:rFonts w:asciiTheme="minorHAnsi" w:hAnsiTheme="minorHAnsi" w:cstheme="minorHAnsi"/>
        </w:rPr>
      </w:pPr>
      <w:r w:rsidRPr="00173947">
        <w:rPr>
          <w:rFonts w:asciiTheme="minorHAnsi" w:hAnsiTheme="minorHAnsi" w:cstheme="minorHAnsi"/>
        </w:rPr>
        <w:t>Assay specificity is a quantitative assessment of false positive</w:t>
      </w:r>
      <w:ins w:id="388" w:author="Smith, Alexander" w:date="2020-06-29T15:36:00Z">
        <w:r w:rsidR="004B4BAA">
          <w:rPr>
            <w:rFonts w:asciiTheme="minorHAnsi" w:hAnsiTheme="minorHAnsi" w:cstheme="minorHAnsi"/>
          </w:rPr>
          <w:t xml:space="preserve"> (FP)</w:t>
        </w:r>
      </w:ins>
      <w:r w:rsidRPr="00173947">
        <w:rPr>
          <w:rFonts w:asciiTheme="minorHAnsi" w:hAnsiTheme="minorHAnsi" w:cstheme="minorHAnsi"/>
        </w:rPr>
        <w:t xml:space="preserve"> calls. In a clinical setting, if an assay has 100% specificity then it should not produce an aberrant positive result in respect to its intended purpose. For DNA sequencing assays, the size of the region screened will proportionally increase the likelihood of detecting a false positive variant call, assuming all else is equal. For example, a </w:t>
      </w:r>
      <w:proofErr w:type="spellStart"/>
      <w:r w:rsidRPr="00173947">
        <w:rPr>
          <w:rFonts w:asciiTheme="minorHAnsi" w:hAnsiTheme="minorHAnsi" w:cstheme="minorHAnsi"/>
        </w:rPr>
        <w:t>pyrosequencing</w:t>
      </w:r>
      <w:proofErr w:type="spellEnd"/>
      <w:r w:rsidRPr="00173947">
        <w:rPr>
          <w:rFonts w:asciiTheme="minorHAnsi" w:hAnsiTheme="minorHAnsi" w:cstheme="minorHAnsi"/>
        </w:rPr>
        <w:t xml:space="preserve"> assay which interrogates 30 base pairs is likely to have much higher overall assay specificity than and NGS assay which screens a region of 100kb, even if the </w:t>
      </w:r>
      <w:proofErr w:type="spellStart"/>
      <w:proofErr w:type="gramStart"/>
      <w:r w:rsidRPr="00173947">
        <w:rPr>
          <w:rFonts w:asciiTheme="minorHAnsi" w:hAnsiTheme="minorHAnsi" w:cstheme="minorHAnsi"/>
        </w:rPr>
        <w:t>pyro</w:t>
      </w:r>
      <w:ins w:id="389" w:author="Smith, Alexander" w:date="2020-06-29T15:36:00Z">
        <w:r w:rsidR="004B4BAA">
          <w:rPr>
            <w:rFonts w:asciiTheme="minorHAnsi" w:hAnsiTheme="minorHAnsi" w:cstheme="minorHAnsi"/>
          </w:rPr>
          <w:t>sequencing</w:t>
        </w:r>
        <w:proofErr w:type="spellEnd"/>
        <w:r w:rsidR="004B4BAA">
          <w:rPr>
            <w:rFonts w:asciiTheme="minorHAnsi" w:hAnsiTheme="minorHAnsi" w:cstheme="minorHAnsi"/>
          </w:rPr>
          <w:t xml:space="preserve"> </w:t>
        </w:r>
      </w:ins>
      <w:r w:rsidRPr="00173947">
        <w:rPr>
          <w:rFonts w:asciiTheme="minorHAnsi" w:hAnsiTheme="minorHAnsi" w:cstheme="minorHAnsi"/>
        </w:rPr>
        <w:t xml:space="preserve"> assay</w:t>
      </w:r>
      <w:proofErr w:type="gramEnd"/>
      <w:r w:rsidRPr="00173947">
        <w:rPr>
          <w:rFonts w:asciiTheme="minorHAnsi" w:hAnsiTheme="minorHAnsi" w:cstheme="minorHAnsi"/>
        </w:rPr>
        <w:t xml:space="preserve"> has an relatively high per base FP rate. Thus, either our expectations and assay acceptance criteria should be proportionally different for these two assay types, or a normalization step should be considered if specificity measures between such assays </w:t>
      </w:r>
      <w:proofErr w:type="gramStart"/>
      <w:r w:rsidRPr="00173947">
        <w:rPr>
          <w:rFonts w:asciiTheme="minorHAnsi" w:hAnsiTheme="minorHAnsi" w:cstheme="minorHAnsi"/>
        </w:rPr>
        <w:t>can</w:t>
      </w:r>
      <w:proofErr w:type="gramEnd"/>
      <w:r w:rsidRPr="00173947">
        <w:rPr>
          <w:rFonts w:asciiTheme="minorHAnsi" w:hAnsiTheme="minorHAnsi" w:cstheme="minorHAnsi"/>
        </w:rPr>
        <w:t xml:space="preserve"> be directly comparable.  </w:t>
      </w:r>
      <w:del w:id="390" w:author="Smith, Alexander" w:date="2020-06-29T15:38:00Z">
        <w:r w:rsidRPr="00173947" w:rsidDel="004B4BAA">
          <w:rPr>
            <w:rFonts w:asciiTheme="minorHAnsi" w:hAnsiTheme="minorHAnsi" w:cstheme="minorHAnsi"/>
            <w:lang w:val="en-US"/>
          </w:rPr>
          <w:delText xml:space="preserve">Specificity assessment  here was based on </w:delText>
        </w:r>
      </w:del>
      <w:del w:id="391" w:author="Smith, Alexander" w:date="2020-06-29T15:08:00Z">
        <w:r w:rsidRPr="00173947" w:rsidDel="008C1A97">
          <w:rPr>
            <w:rFonts w:asciiTheme="minorHAnsi" w:hAnsiTheme="minorHAnsi" w:cstheme="minorHAnsi"/>
            <w:lang w:val="en-US"/>
          </w:rPr>
          <w:delText>1</w:delText>
        </w:r>
        <w:r w:rsidDel="008C1A97">
          <w:rPr>
            <w:rFonts w:asciiTheme="minorHAnsi" w:hAnsiTheme="minorHAnsi" w:cstheme="minorHAnsi"/>
            <w:lang w:val="en-US"/>
          </w:rPr>
          <w:delText>)</w:delText>
        </w:r>
      </w:del>
      <w:del w:id="392" w:author="Smith, Alexander" w:date="2020-06-29T15:38:00Z">
        <w:r w:rsidRPr="00173947" w:rsidDel="004B4BAA">
          <w:rPr>
            <w:rFonts w:asciiTheme="minorHAnsi" w:hAnsiTheme="minorHAnsi" w:cstheme="minorHAnsi"/>
            <w:lang w:val="en-US"/>
          </w:rPr>
          <w:delText xml:space="preserve"> all independent samples for non-validated variants around known variants (+/- 50bp), in line with a typical qPCR assay or individual NGS ROI for which the known variant should be the only non-reference sequence change (&gt;0.03 VAF)</w:delText>
        </w:r>
      </w:del>
      <w:del w:id="393" w:author="Smith, Alexander" w:date="2020-06-29T15:08:00Z">
        <w:r w:rsidRPr="00173947" w:rsidDel="008C1A97">
          <w:rPr>
            <w:rFonts w:asciiTheme="minorHAnsi" w:hAnsiTheme="minorHAnsi" w:cstheme="minorHAnsi"/>
            <w:lang w:val="en-US"/>
          </w:rPr>
          <w:delText>.</w:delText>
        </w:r>
      </w:del>
      <w:del w:id="394" w:author="Smith, Alexander" w:date="2020-06-29T15:38:00Z">
        <w:r w:rsidRPr="00173947" w:rsidDel="004B4BAA">
          <w:rPr>
            <w:rFonts w:asciiTheme="minorHAnsi" w:hAnsiTheme="minorHAnsi" w:cstheme="minorHAnsi"/>
            <w:lang w:val="en-US"/>
          </w:rPr>
          <w:delText xml:space="preserve"> </w:delText>
        </w:r>
      </w:del>
      <w:del w:id="395" w:author="Smith, Alexander" w:date="2020-06-29T15:08:00Z">
        <w:r w:rsidRPr="00173947" w:rsidDel="008C1A97">
          <w:rPr>
            <w:rFonts w:asciiTheme="minorHAnsi" w:hAnsiTheme="minorHAnsi" w:cstheme="minorHAnsi"/>
            <w:lang w:val="en-US"/>
          </w:rPr>
          <w:delText>2</w:delText>
        </w:r>
        <w:r w:rsidDel="008C1A97">
          <w:rPr>
            <w:rFonts w:asciiTheme="minorHAnsi" w:hAnsiTheme="minorHAnsi" w:cstheme="minorHAnsi"/>
            <w:lang w:val="en-US"/>
          </w:rPr>
          <w:delText>)</w:delText>
        </w:r>
      </w:del>
      <w:del w:id="396" w:author="Smith, Alexander" w:date="2020-06-29T15:38:00Z">
        <w:r w:rsidRPr="00173947" w:rsidDel="004B4BAA">
          <w:rPr>
            <w:rFonts w:asciiTheme="minorHAnsi" w:hAnsiTheme="minorHAnsi" w:cstheme="minorHAnsi"/>
            <w:lang w:val="en-US"/>
          </w:rPr>
          <w:delText xml:space="preserve"> For 19 patient samples only, across the complete assay region of interest (ROI) for variants (&gt;0.05 VAF) not included in the total variant complement outputted by the validated MGP assay (sample VCF files). An ROI region in the Qiaseq panel design was designated as a single unit (region) for specificity calculation here (19 x447=8493).</w:delText>
        </w:r>
      </w:del>
    </w:p>
    <w:p w:rsidR="004B4EB5" w:rsidRDefault="004B4EB5">
      <w:pPr>
        <w:spacing w:line="276" w:lineRule="auto"/>
        <w:rPr>
          <w:rFonts w:ascii="Arial" w:hAnsi="Arial" w:cs="Arial"/>
          <w:sz w:val="20"/>
          <w:szCs w:val="20"/>
        </w:rPr>
        <w:pPrChange w:id="397" w:author="Smith, Alexander" w:date="2020-06-29T15:38:00Z">
          <w:pPr/>
        </w:pPrChange>
      </w:pPr>
    </w:p>
    <w:p w:rsidR="00DF4531" w:rsidDel="004B4EB5" w:rsidRDefault="00DF4531">
      <w:pPr>
        <w:rPr>
          <w:del w:id="398" w:author="alexander smith" w:date="2020-07-03T14:53:00Z"/>
          <w:rFonts w:ascii="Arial" w:hAnsi="Arial" w:cs="Arial"/>
          <w:sz w:val="20"/>
          <w:szCs w:val="20"/>
        </w:rPr>
      </w:pPr>
      <w:del w:id="399" w:author="alexander smith" w:date="2020-07-03T14:53:00Z">
        <w:r w:rsidDel="004B4EB5">
          <w:rPr>
            <w:rFonts w:ascii="Arial" w:hAnsi="Arial" w:cs="Arial"/>
            <w:sz w:val="20"/>
            <w:szCs w:val="20"/>
          </w:rPr>
          <w:br w:type="page"/>
        </w:r>
      </w:del>
    </w:p>
    <w:p w:rsidR="00C97750" w:rsidRPr="003F2FD9" w:rsidRDefault="009819B4">
      <w:pPr>
        <w:rPr>
          <w:rFonts w:asciiTheme="minorHAnsi" w:hAnsiTheme="minorHAnsi" w:cstheme="minorHAnsi"/>
          <w:b/>
          <w:bCs/>
        </w:rPr>
      </w:pPr>
      <w:r w:rsidRPr="003F2FD9">
        <w:rPr>
          <w:rFonts w:asciiTheme="minorHAnsi" w:hAnsiTheme="minorHAnsi" w:cstheme="minorHAnsi"/>
          <w:b/>
          <w:bCs/>
          <w:lang w:val="en-US"/>
        </w:rPr>
        <w:t xml:space="preserve">Variant detection performance; </w:t>
      </w:r>
      <w:proofErr w:type="spellStart"/>
      <w:r w:rsidRPr="003F2FD9">
        <w:rPr>
          <w:rFonts w:asciiTheme="minorHAnsi" w:hAnsiTheme="minorHAnsi" w:cstheme="minorHAnsi"/>
          <w:b/>
          <w:bCs/>
          <w:lang w:val="en-US"/>
        </w:rPr>
        <w:t>Qiaseq</w:t>
      </w:r>
      <w:proofErr w:type="spellEnd"/>
      <w:r w:rsidRPr="003F2FD9">
        <w:rPr>
          <w:rFonts w:asciiTheme="minorHAnsi" w:hAnsiTheme="minorHAnsi" w:cstheme="minorHAnsi"/>
          <w:b/>
          <w:bCs/>
          <w:lang w:val="en-US"/>
        </w:rPr>
        <w:t xml:space="preserve"> </w:t>
      </w:r>
      <w:r w:rsidR="007B5BE8">
        <w:rPr>
          <w:rFonts w:asciiTheme="minorHAnsi" w:hAnsiTheme="minorHAnsi" w:cstheme="minorHAnsi"/>
          <w:b/>
          <w:bCs/>
          <w:lang w:val="en-US"/>
        </w:rPr>
        <w:t xml:space="preserve">MGP </w:t>
      </w:r>
      <w:r w:rsidRPr="003F2FD9">
        <w:rPr>
          <w:rFonts w:asciiTheme="minorHAnsi" w:hAnsiTheme="minorHAnsi" w:cstheme="minorHAnsi"/>
          <w:b/>
          <w:bCs/>
          <w:lang w:val="en-US"/>
        </w:rPr>
        <w:t>assay</w:t>
      </w:r>
    </w:p>
    <w:p w:rsidR="00C97750" w:rsidRDefault="00C97750">
      <w:pPr>
        <w:rPr>
          <w:rFonts w:ascii="Arial" w:hAnsi="Arial" w:cs="Arial"/>
          <w:sz w:val="20"/>
          <w:szCs w:val="20"/>
        </w:rPr>
      </w:pPr>
    </w:p>
    <w:tbl>
      <w:tblPr>
        <w:tblStyle w:val="GridTable4Accent1"/>
        <w:tblW w:w="5000" w:type="pct"/>
        <w:tblLook w:val="04A0"/>
      </w:tblPr>
      <w:tblGrid>
        <w:gridCol w:w="3225"/>
        <w:gridCol w:w="2858"/>
        <w:gridCol w:w="1573"/>
        <w:gridCol w:w="2623"/>
      </w:tblGrid>
      <w:tr w:rsidR="00321A29" w:rsidRPr="001D62CA">
        <w:trPr>
          <w:cnfStyle w:val="100000000000"/>
          <w:trHeight w:val="405"/>
        </w:trPr>
        <w:tc>
          <w:tcPr>
            <w:cnfStyle w:val="001000000000"/>
            <w:tcW w:w="1569" w:type="pct"/>
            <w:vAlign w:val="center"/>
          </w:tcPr>
          <w:p w:rsidR="00321A29" w:rsidRPr="001D62CA" w:rsidRDefault="00321A29" w:rsidP="001D62CA">
            <w:pPr>
              <w:jc w:val="center"/>
              <w:rPr>
                <w:rFonts w:asciiTheme="minorHAnsi" w:hAnsiTheme="minorHAnsi" w:cs="Arial"/>
              </w:rPr>
            </w:pPr>
            <w:r w:rsidRPr="001D62CA">
              <w:rPr>
                <w:rFonts w:asciiTheme="minorHAnsi" w:hAnsiTheme="minorHAnsi" w:cs="Arial"/>
                <w:lang w:val="en-US"/>
              </w:rPr>
              <w:t xml:space="preserve">SNV + </w:t>
            </w:r>
            <w:proofErr w:type="spellStart"/>
            <w:r w:rsidRPr="001D62CA">
              <w:rPr>
                <w:rFonts w:asciiTheme="minorHAnsi" w:hAnsiTheme="minorHAnsi" w:cs="Arial"/>
                <w:lang w:val="en-US"/>
              </w:rPr>
              <w:t>Indel</w:t>
            </w:r>
            <w:proofErr w:type="spellEnd"/>
          </w:p>
        </w:tc>
        <w:tc>
          <w:tcPr>
            <w:tcW w:w="1390" w:type="pct"/>
            <w:vAlign w:val="center"/>
          </w:tcPr>
          <w:p w:rsidR="00321A29" w:rsidRPr="001D62CA" w:rsidRDefault="00321A29" w:rsidP="001D62CA">
            <w:pPr>
              <w:jc w:val="center"/>
              <w:cnfStyle w:val="100000000000"/>
              <w:rPr>
                <w:rFonts w:asciiTheme="minorHAnsi" w:hAnsiTheme="minorHAnsi" w:cs="Arial"/>
              </w:rPr>
            </w:pPr>
            <w:r w:rsidRPr="001D62CA">
              <w:rPr>
                <w:rFonts w:asciiTheme="minorHAnsi" w:hAnsiTheme="minorHAnsi" w:cs="Arial"/>
                <w:lang w:val="en-US"/>
              </w:rPr>
              <w:t>Measure</w:t>
            </w:r>
          </w:p>
        </w:tc>
        <w:tc>
          <w:tcPr>
            <w:tcW w:w="765" w:type="pct"/>
            <w:vAlign w:val="center"/>
          </w:tcPr>
          <w:p w:rsidR="00321A29" w:rsidRPr="001D62CA" w:rsidRDefault="00321A29" w:rsidP="001D62CA">
            <w:pPr>
              <w:jc w:val="center"/>
              <w:cnfStyle w:val="100000000000"/>
              <w:rPr>
                <w:rFonts w:asciiTheme="minorHAnsi" w:hAnsiTheme="minorHAnsi" w:cs="Arial"/>
              </w:rPr>
            </w:pPr>
            <w:r w:rsidRPr="001D62CA">
              <w:rPr>
                <w:rFonts w:asciiTheme="minorHAnsi" w:hAnsiTheme="minorHAnsi" w:cs="Arial"/>
                <w:lang w:val="en-US"/>
              </w:rPr>
              <w:t>Metric</w:t>
            </w:r>
          </w:p>
        </w:tc>
        <w:tc>
          <w:tcPr>
            <w:tcW w:w="1276" w:type="pct"/>
            <w:vAlign w:val="center"/>
          </w:tcPr>
          <w:p w:rsidR="00321A29" w:rsidRPr="001D62CA" w:rsidRDefault="00321A29" w:rsidP="001D62CA">
            <w:pPr>
              <w:jc w:val="center"/>
              <w:cnfStyle w:val="100000000000"/>
              <w:rPr>
                <w:rFonts w:asciiTheme="minorHAnsi" w:hAnsiTheme="minorHAnsi" w:cs="Arial"/>
              </w:rPr>
            </w:pPr>
            <w:r w:rsidRPr="001D62CA">
              <w:rPr>
                <w:rFonts w:asciiTheme="minorHAnsi" w:hAnsiTheme="minorHAnsi" w:cs="Arial"/>
                <w:lang w:val="en-US"/>
              </w:rPr>
              <w:t>Error (95% CI) or significance</w:t>
            </w:r>
          </w:p>
        </w:tc>
      </w:tr>
      <w:tr w:rsidR="00321A29" w:rsidRPr="001D62CA">
        <w:trPr>
          <w:cnfStyle w:val="000000100000"/>
          <w:trHeight w:val="500"/>
        </w:trPr>
        <w:tc>
          <w:tcPr>
            <w:cnfStyle w:val="001000000000"/>
            <w:tcW w:w="1569" w:type="pct"/>
            <w:vAlign w:val="center"/>
          </w:tcPr>
          <w:p w:rsidR="00321A29" w:rsidRPr="001D62CA" w:rsidRDefault="00321A29" w:rsidP="001D62CA">
            <w:pPr>
              <w:jc w:val="center"/>
              <w:rPr>
                <w:rFonts w:asciiTheme="minorHAnsi" w:hAnsiTheme="minorHAnsi" w:cs="Arial"/>
              </w:rPr>
            </w:pPr>
            <w:r w:rsidRPr="001D62CA">
              <w:rPr>
                <w:rFonts w:asciiTheme="minorHAnsi" w:hAnsiTheme="minorHAnsi" w:cs="Arial"/>
                <w:lang w:val="en-US"/>
              </w:rPr>
              <w:t>Sensitivity (detection), n=224</w:t>
            </w:r>
          </w:p>
        </w:tc>
        <w:tc>
          <w:tcPr>
            <w:tcW w:w="1390" w:type="pct"/>
            <w:vAlign w:val="center"/>
          </w:tcPr>
          <w:p w:rsidR="00321A29" w:rsidRPr="001D62CA" w:rsidRDefault="00321A29" w:rsidP="001D62CA">
            <w:pPr>
              <w:jc w:val="center"/>
              <w:cnfStyle w:val="000000100000"/>
              <w:rPr>
                <w:rFonts w:asciiTheme="minorHAnsi" w:hAnsiTheme="minorHAnsi" w:cs="Arial"/>
              </w:rPr>
            </w:pPr>
            <w:r w:rsidRPr="001D62CA">
              <w:rPr>
                <w:rFonts w:asciiTheme="minorHAnsi" w:hAnsiTheme="minorHAnsi" w:cs="Arial"/>
                <w:lang w:val="en-US"/>
              </w:rPr>
              <w:t>Detection of validated variants (≥3.5% VAF)</w:t>
            </w:r>
          </w:p>
        </w:tc>
        <w:tc>
          <w:tcPr>
            <w:tcW w:w="765" w:type="pct"/>
            <w:vAlign w:val="center"/>
          </w:tcPr>
          <w:p w:rsidR="00321A29" w:rsidRPr="001D62CA" w:rsidRDefault="00321A29" w:rsidP="001D62CA">
            <w:pPr>
              <w:jc w:val="center"/>
              <w:cnfStyle w:val="000000100000"/>
              <w:rPr>
                <w:rFonts w:asciiTheme="minorHAnsi" w:hAnsiTheme="minorHAnsi" w:cs="Arial"/>
              </w:rPr>
            </w:pPr>
            <w:r w:rsidRPr="001D62CA">
              <w:rPr>
                <w:rFonts w:asciiTheme="minorHAnsi" w:hAnsiTheme="minorHAnsi" w:cs="Arial"/>
                <w:lang w:val="en-US"/>
              </w:rPr>
              <w:t>100%</w:t>
            </w:r>
          </w:p>
        </w:tc>
        <w:tc>
          <w:tcPr>
            <w:tcW w:w="1276" w:type="pct"/>
            <w:vAlign w:val="center"/>
          </w:tcPr>
          <w:p w:rsidR="00321A29" w:rsidRPr="001D62CA" w:rsidRDefault="00321A29" w:rsidP="001D62CA">
            <w:pPr>
              <w:jc w:val="center"/>
              <w:cnfStyle w:val="000000100000"/>
              <w:rPr>
                <w:rFonts w:asciiTheme="minorHAnsi" w:hAnsiTheme="minorHAnsi" w:cs="Arial"/>
              </w:rPr>
            </w:pPr>
            <w:r w:rsidRPr="001D62CA">
              <w:rPr>
                <w:rFonts w:asciiTheme="minorHAnsi" w:hAnsiTheme="minorHAnsi" w:cs="Arial"/>
                <w:lang w:val="en-US"/>
              </w:rPr>
              <w:t>±1.3%</w:t>
            </w:r>
          </w:p>
        </w:tc>
      </w:tr>
      <w:tr w:rsidR="00321A29" w:rsidRPr="001D62CA">
        <w:trPr>
          <w:trHeight w:val="900"/>
        </w:trPr>
        <w:tc>
          <w:tcPr>
            <w:cnfStyle w:val="001000000000"/>
            <w:tcW w:w="1569" w:type="pct"/>
            <w:vAlign w:val="center"/>
          </w:tcPr>
          <w:p w:rsidR="00321A29" w:rsidRPr="001D62CA" w:rsidRDefault="00321A29" w:rsidP="001D62CA">
            <w:pPr>
              <w:jc w:val="center"/>
              <w:rPr>
                <w:rFonts w:asciiTheme="minorHAnsi" w:hAnsiTheme="minorHAnsi" w:cs="Arial"/>
              </w:rPr>
            </w:pPr>
            <w:r w:rsidRPr="001D62CA">
              <w:rPr>
                <w:rFonts w:asciiTheme="minorHAnsi" w:hAnsiTheme="minorHAnsi" w:cs="Arial"/>
                <w:lang w:val="en-US"/>
              </w:rPr>
              <w:t>Specificity, n=224 (n=8493)</w:t>
            </w:r>
          </w:p>
        </w:tc>
        <w:tc>
          <w:tcPr>
            <w:tcW w:w="1390" w:type="pct"/>
            <w:vAlign w:val="center"/>
          </w:tcPr>
          <w:p w:rsidR="00321A29" w:rsidRPr="001D62CA" w:rsidRDefault="00321A29" w:rsidP="001D62CA">
            <w:pPr>
              <w:jc w:val="center"/>
              <w:cnfStyle w:val="000000000000"/>
              <w:rPr>
                <w:rFonts w:asciiTheme="minorHAnsi" w:hAnsiTheme="minorHAnsi" w:cs="Arial"/>
              </w:rPr>
            </w:pPr>
            <w:r w:rsidRPr="001D62CA">
              <w:rPr>
                <w:rFonts w:asciiTheme="minorHAnsi" w:hAnsiTheme="minorHAnsi" w:cs="Arial"/>
                <w:lang w:val="en-US"/>
              </w:rPr>
              <w:t>Detection of validated wild type reference; absence of false positives ≥3-5% VAF</w:t>
            </w:r>
          </w:p>
        </w:tc>
        <w:tc>
          <w:tcPr>
            <w:tcW w:w="765" w:type="pct"/>
            <w:vAlign w:val="center"/>
          </w:tcPr>
          <w:p w:rsidR="00321A29" w:rsidRPr="001D62CA" w:rsidRDefault="00321A29" w:rsidP="001D62CA">
            <w:pPr>
              <w:jc w:val="center"/>
              <w:cnfStyle w:val="000000000000"/>
              <w:rPr>
                <w:rFonts w:asciiTheme="minorHAnsi" w:hAnsiTheme="minorHAnsi" w:cs="Arial"/>
              </w:rPr>
            </w:pPr>
            <w:r w:rsidRPr="001D62CA">
              <w:rPr>
                <w:rFonts w:asciiTheme="minorHAnsi" w:hAnsiTheme="minorHAnsi" w:cs="Arial"/>
                <w:lang w:val="en-US"/>
              </w:rPr>
              <w:t>100% (99-100%%)</w:t>
            </w:r>
          </w:p>
        </w:tc>
        <w:tc>
          <w:tcPr>
            <w:tcW w:w="1276" w:type="pct"/>
            <w:vAlign w:val="center"/>
          </w:tcPr>
          <w:p w:rsidR="00321A29" w:rsidRPr="001D62CA" w:rsidRDefault="00321A29" w:rsidP="001D62CA">
            <w:pPr>
              <w:jc w:val="center"/>
              <w:cnfStyle w:val="000000000000"/>
              <w:rPr>
                <w:rFonts w:asciiTheme="minorHAnsi" w:hAnsiTheme="minorHAnsi" w:cs="Arial"/>
              </w:rPr>
            </w:pPr>
            <w:r w:rsidRPr="001D62CA">
              <w:rPr>
                <w:rFonts w:asciiTheme="minorHAnsi" w:hAnsiTheme="minorHAnsi" w:cs="Arial"/>
                <w:lang w:val="en-US"/>
              </w:rPr>
              <w:t>±1.3% (±0.004%)</w:t>
            </w:r>
          </w:p>
        </w:tc>
      </w:tr>
      <w:tr w:rsidR="00321A29" w:rsidRPr="001D62CA" w:rsidDel="00DA4409">
        <w:trPr>
          <w:trHeight w:val="710"/>
          <w:del w:id="400" w:author="alexander smith" w:date="2020-07-02T13:22:00Z"/>
        </w:trPr>
        <w:tc>
          <w:tcPr>
            <w:tcW w:w="1569" w:type="pct"/>
            <w:vAlign w:val="center"/>
          </w:tcPr>
          <w:p w:rsidR="00321A29" w:rsidRPr="001D62CA" w:rsidDel="00DA4409" w:rsidRDefault="00321A29" w:rsidP="001D62CA">
            <w:pPr>
              <w:jc w:val="center"/>
              <w:cnfStyle w:val="001000100000"/>
              <w:rPr>
                <w:del w:id="401" w:author="alexander smith" w:date="2020-07-02T13:22:00Z"/>
                <w:rFonts w:asciiTheme="minorHAnsi" w:hAnsiTheme="minorHAnsi" w:cs="Arial"/>
              </w:rPr>
            </w:pPr>
            <w:del w:id="402" w:author="alexander smith" w:date="2020-07-02T13:22:00Z">
              <w:r w:rsidRPr="001D62CA" w:rsidDel="00DA4409">
                <w:rPr>
                  <w:rFonts w:asciiTheme="minorHAnsi" w:hAnsiTheme="minorHAnsi" w:cs="Arial"/>
                  <w:lang w:val="en-US"/>
                </w:rPr>
                <w:delText>Trueness  - Accuracy</w:delText>
              </w:r>
            </w:del>
          </w:p>
          <w:p w:rsidR="00321A29" w:rsidRPr="001D62CA" w:rsidDel="00DA4409" w:rsidRDefault="00321A29" w:rsidP="001D62CA">
            <w:pPr>
              <w:jc w:val="center"/>
              <w:cnfStyle w:val="001000100000"/>
              <w:rPr>
                <w:del w:id="403" w:author="alexander smith" w:date="2020-07-02T13:22:00Z"/>
                <w:rFonts w:asciiTheme="minorHAnsi" w:hAnsiTheme="minorHAnsi" w:cs="Arial"/>
              </w:rPr>
            </w:pPr>
            <w:del w:id="404" w:author="alexander smith" w:date="2020-07-02T13:22:00Z">
              <w:r w:rsidRPr="001D62CA" w:rsidDel="00DA4409">
                <w:rPr>
                  <w:rFonts w:asciiTheme="minorHAnsi" w:hAnsiTheme="minorHAnsi" w:cs="Arial"/>
                  <w:lang w:val="en-US"/>
                </w:rPr>
                <w:delText>(n=224)</w:delText>
              </w:r>
            </w:del>
          </w:p>
        </w:tc>
        <w:tc>
          <w:tcPr>
            <w:tcW w:w="1390" w:type="pct"/>
            <w:vAlign w:val="center"/>
          </w:tcPr>
          <w:p w:rsidR="00321A29" w:rsidRPr="001D62CA" w:rsidDel="00DA4409" w:rsidRDefault="00321A29" w:rsidP="001D62CA">
            <w:pPr>
              <w:jc w:val="center"/>
              <w:cnfStyle w:val="000000100000"/>
              <w:rPr>
                <w:del w:id="405" w:author="alexander smith" w:date="2020-07-02T13:22:00Z"/>
                <w:rFonts w:asciiTheme="minorHAnsi" w:hAnsiTheme="minorHAnsi" w:cs="Arial"/>
              </w:rPr>
            </w:pPr>
            <w:del w:id="406" w:author="alexander smith" w:date="2020-07-02T13:22:00Z">
              <w:r w:rsidRPr="001D62CA" w:rsidDel="00DA4409">
                <w:rPr>
                  <w:rFonts w:asciiTheme="minorHAnsi" w:hAnsiTheme="minorHAnsi" w:cs="Arial"/>
                  <w:lang w:val="en-US"/>
                </w:rPr>
                <w:delText xml:space="preserve">VAF correlation for validated </w:delText>
              </w:r>
              <w:r w:rsidRPr="001D62CA" w:rsidDel="00DA4409">
                <w:rPr>
                  <w:rFonts w:asciiTheme="minorHAnsi" w:hAnsiTheme="minorHAnsi" w:cs="Arial"/>
                  <w:i/>
                  <w:iCs/>
                  <w:lang w:val="en-US"/>
                </w:rPr>
                <w:delText>vs</w:delText>
              </w:r>
              <w:r w:rsidRPr="001D62CA" w:rsidDel="00DA4409">
                <w:rPr>
                  <w:rFonts w:asciiTheme="minorHAnsi" w:hAnsiTheme="minorHAnsi" w:cs="Arial"/>
                  <w:lang w:val="en-US"/>
                </w:rPr>
                <w:delText xml:space="preserve"> observed variants</w:delText>
              </w:r>
            </w:del>
          </w:p>
        </w:tc>
        <w:tc>
          <w:tcPr>
            <w:tcW w:w="765" w:type="pct"/>
            <w:vAlign w:val="center"/>
          </w:tcPr>
          <w:p w:rsidR="00321A29" w:rsidRPr="001D62CA" w:rsidDel="00DA4409" w:rsidRDefault="00321A29" w:rsidP="001D62CA">
            <w:pPr>
              <w:jc w:val="center"/>
              <w:cnfStyle w:val="000000100000"/>
              <w:rPr>
                <w:del w:id="407" w:author="alexander smith" w:date="2020-07-02T13:22:00Z"/>
                <w:rFonts w:asciiTheme="minorHAnsi" w:hAnsiTheme="minorHAnsi" w:cs="Arial"/>
              </w:rPr>
            </w:pPr>
            <w:del w:id="408" w:author="alexander smith" w:date="2020-07-02T13:22:00Z">
              <w:r w:rsidRPr="001D62CA" w:rsidDel="00DA4409">
                <w:rPr>
                  <w:rFonts w:asciiTheme="minorHAnsi" w:hAnsiTheme="minorHAnsi" w:cs="Arial"/>
                  <w:lang w:val="en-US"/>
                </w:rPr>
                <w:delText>R=0.99</w:delText>
              </w:r>
            </w:del>
          </w:p>
        </w:tc>
        <w:tc>
          <w:tcPr>
            <w:tcW w:w="1276" w:type="pct"/>
            <w:vAlign w:val="center"/>
          </w:tcPr>
          <w:p w:rsidR="00321A29" w:rsidRPr="001D62CA" w:rsidDel="00DA4409" w:rsidRDefault="00321A29" w:rsidP="001D62CA">
            <w:pPr>
              <w:jc w:val="center"/>
              <w:cnfStyle w:val="000000100000"/>
              <w:rPr>
                <w:del w:id="409" w:author="alexander smith" w:date="2020-07-02T13:22:00Z"/>
                <w:rFonts w:asciiTheme="minorHAnsi" w:hAnsiTheme="minorHAnsi" w:cs="Arial"/>
              </w:rPr>
            </w:pPr>
            <w:del w:id="410" w:author="alexander smith" w:date="2020-07-02T13:22:00Z">
              <w:r w:rsidRPr="001D62CA" w:rsidDel="00DA4409">
                <w:rPr>
                  <w:rFonts w:asciiTheme="minorHAnsi" w:hAnsiTheme="minorHAnsi" w:cs="Arial"/>
                  <w:lang w:val="en-US"/>
                </w:rPr>
                <w:delText>p&lt;2.2e-16</w:delText>
              </w:r>
            </w:del>
          </w:p>
        </w:tc>
      </w:tr>
    </w:tbl>
    <w:p w:rsidR="005A22D9" w:rsidRDefault="005A22D9">
      <w:pPr>
        <w:rPr>
          <w:rFonts w:ascii="Arial" w:hAnsi="Arial" w:cs="Arial"/>
          <w:sz w:val="20"/>
          <w:szCs w:val="20"/>
        </w:rPr>
      </w:pPr>
    </w:p>
    <w:p w:rsidR="00941E3F" w:rsidRDefault="00321A29" w:rsidP="001D62CA">
      <w:pPr>
        <w:spacing w:line="276" w:lineRule="auto"/>
        <w:rPr>
          <w:ins w:id="411" w:author="alexander smith" w:date="2020-07-02T13:31:00Z"/>
          <w:lang w:val="en-US"/>
        </w:rPr>
      </w:pPr>
      <w:r w:rsidRPr="00321A29">
        <w:rPr>
          <w:lang w:val="en-US"/>
        </w:rPr>
        <w:t xml:space="preserve">Sensitivity is a measure of performance in variant detection based on a validated variant set for 19 patients (VAF &gt;0.035), 9 EQA and 1 horizon control sample (unique independent samples; repeats and dilutions not included). Snappy pipeline thresholds were set at 0.02 VAF and 6 supporting reads (VD 6), to allow for sub-sampling error. The </w:t>
      </w:r>
      <w:proofErr w:type="gramStart"/>
      <w:r w:rsidRPr="00321A29">
        <w:rPr>
          <w:lang w:val="en-US"/>
        </w:rPr>
        <w:t>validated variant set was provided by the LMH laboratory as the output from the legacy MGP assay</w:t>
      </w:r>
      <w:proofErr w:type="gramEnd"/>
      <w:r w:rsidRPr="00321A29">
        <w:rPr>
          <w:lang w:val="en-US"/>
        </w:rPr>
        <w:t xml:space="preserve">. </w:t>
      </w:r>
      <w:ins w:id="412" w:author="alexander smith" w:date="2020-07-02T13:31:00Z">
        <w:r w:rsidR="00941E3F">
          <w:rPr>
            <w:lang w:val="en-US"/>
          </w:rPr>
          <w:t xml:space="preserve"> Detection of validated variants was 100%.</w:t>
        </w:r>
      </w:ins>
    </w:p>
    <w:p w:rsidR="00941E3F" w:rsidRDefault="00941E3F" w:rsidP="001D62CA">
      <w:pPr>
        <w:numPr>
          <w:ins w:id="413" w:author="alexander smith" w:date="2020-07-02T13:31:00Z"/>
        </w:numPr>
        <w:spacing w:line="276" w:lineRule="auto"/>
        <w:rPr>
          <w:ins w:id="414" w:author="alexander smith" w:date="2020-07-02T13:31:00Z"/>
          <w:lang w:val="en-US"/>
        </w:rPr>
      </w:pPr>
    </w:p>
    <w:p w:rsidR="00321A29" w:rsidRDefault="00321A29" w:rsidP="001D62CA">
      <w:pPr>
        <w:numPr>
          <w:ins w:id="415" w:author="alexander smith" w:date="2020-07-02T13:31:00Z"/>
        </w:numPr>
        <w:spacing w:line="276" w:lineRule="auto"/>
        <w:rPr>
          <w:ins w:id="416" w:author="alexander smith" w:date="2020-07-02T13:23:00Z"/>
          <w:lang w:val="en-US"/>
        </w:rPr>
      </w:pPr>
      <w:r w:rsidRPr="00321A29">
        <w:rPr>
          <w:lang w:val="en-US"/>
        </w:rPr>
        <w:t xml:space="preserve">Specificity assessment was based on absence of non-validated variants (false positives) based </w:t>
      </w:r>
      <w:proofErr w:type="gramStart"/>
      <w:r w:rsidRPr="00321A29">
        <w:rPr>
          <w:lang w:val="en-US"/>
        </w:rPr>
        <w:t>on :</w:t>
      </w:r>
      <w:proofErr w:type="gramEnd"/>
      <w:r w:rsidRPr="00321A29">
        <w:rPr>
          <w:lang w:val="en-US"/>
        </w:rPr>
        <w:t xml:space="preserve"> 1. </w:t>
      </w:r>
      <w:proofErr w:type="gramStart"/>
      <w:r w:rsidRPr="00321A29">
        <w:rPr>
          <w:lang w:val="en-US"/>
        </w:rPr>
        <w:t>regions</w:t>
      </w:r>
      <w:proofErr w:type="gramEnd"/>
      <w:r w:rsidRPr="00321A29">
        <w:rPr>
          <w:lang w:val="en-US"/>
        </w:rPr>
        <w:t xml:space="preserve"> around known variants (+/- 50bp), in line with a typical </w:t>
      </w:r>
      <w:proofErr w:type="spellStart"/>
      <w:r w:rsidRPr="00321A29">
        <w:rPr>
          <w:lang w:val="en-US"/>
        </w:rPr>
        <w:t>qPCR</w:t>
      </w:r>
      <w:proofErr w:type="spellEnd"/>
      <w:r w:rsidRPr="00321A29">
        <w:rPr>
          <w:lang w:val="en-US"/>
        </w:rPr>
        <w:t xml:space="preserve"> assay or individual NGS ROI, for which the known variant should be the only non-reference sequence change (&gt;0.03 VAF);  2. For 19 patient samples only, across the complete assay region of interest (ROI) for variants (&gt;0.05 VAF) not included in the total variant complement outputted by the validated MGP assay (sample VCF files). An ROI region in the </w:t>
      </w:r>
      <w:proofErr w:type="spellStart"/>
      <w:r w:rsidRPr="00321A29">
        <w:rPr>
          <w:lang w:val="en-US"/>
        </w:rPr>
        <w:t>Qiaseq</w:t>
      </w:r>
      <w:proofErr w:type="spellEnd"/>
      <w:r w:rsidRPr="00321A29">
        <w:rPr>
          <w:lang w:val="en-US"/>
        </w:rPr>
        <w:t xml:space="preserve"> panel design was designated as a single unit (region) for specificity calculation here (19 x447=8493). 7 additional calls were initially seen and either justified as non-false positive events (6) or accepted as likely persistent false positive call (1) to be marked for automatic removal in future analyses. See specific report sections for further details. Calculations of confidence intervals were based on 3/n (n=variants or regions).</w:t>
      </w:r>
    </w:p>
    <w:p w:rsidR="00DA4409" w:rsidRDefault="00DA4409" w:rsidP="00DA4409">
      <w:pPr>
        <w:numPr>
          <w:ins w:id="417" w:author="alexander smith" w:date="2020-07-02T13:25:00Z"/>
        </w:numPr>
        <w:rPr>
          <w:ins w:id="418" w:author="alexander smith" w:date="2020-07-02T13:25:00Z"/>
          <w:rFonts w:asciiTheme="minorHAnsi" w:hAnsiTheme="minorHAnsi" w:cstheme="minorHAnsi"/>
        </w:rPr>
      </w:pPr>
    </w:p>
    <w:p w:rsidR="00DA4409" w:rsidRDefault="00DA4409" w:rsidP="00DA4409">
      <w:pPr>
        <w:numPr>
          <w:ins w:id="419" w:author="alexander smith" w:date="2020-07-02T13:25:00Z"/>
        </w:numPr>
        <w:rPr>
          <w:ins w:id="420" w:author="alexander smith" w:date="2020-07-02T13:25:00Z"/>
          <w:rFonts w:asciiTheme="minorHAnsi" w:hAnsiTheme="minorHAnsi" w:cstheme="minorHAnsi"/>
        </w:rPr>
      </w:pPr>
      <w:ins w:id="421" w:author="alexander smith" w:date="2020-07-02T13:26:00Z">
        <w:r>
          <w:rPr>
            <w:lang w:val="en-US"/>
          </w:rPr>
          <w:t xml:space="preserve">All </w:t>
        </w:r>
      </w:ins>
      <w:ins w:id="422" w:author="alexander smith" w:date="2020-07-02T13:25:00Z">
        <w:r w:rsidRPr="00321A29">
          <w:rPr>
            <w:lang w:val="en-US"/>
          </w:rPr>
          <w:t>regions around known variants (+/- 50bp)</w:t>
        </w:r>
      </w:ins>
      <w:ins w:id="423" w:author="alexander smith" w:date="2020-07-02T13:26:00Z">
        <w:r>
          <w:rPr>
            <w:lang w:val="en-US"/>
          </w:rPr>
          <w:t xml:space="preserve"> seen for legacy MGP were negative in </w:t>
        </w:r>
        <w:proofErr w:type="spellStart"/>
        <w:r>
          <w:rPr>
            <w:lang w:val="en-US"/>
          </w:rPr>
          <w:t>Qiaseq</w:t>
        </w:r>
        <w:proofErr w:type="spellEnd"/>
        <w:r>
          <w:rPr>
            <w:lang w:val="en-US"/>
          </w:rPr>
          <w:t xml:space="preserve"> assay. </w:t>
        </w:r>
      </w:ins>
    </w:p>
    <w:p w:rsidR="00DA4409" w:rsidRDefault="00DA4409" w:rsidP="00DA4409">
      <w:pPr>
        <w:numPr>
          <w:ins w:id="424" w:author="alexander smith" w:date="2020-07-02T13:25:00Z"/>
        </w:numPr>
        <w:rPr>
          <w:ins w:id="425" w:author="alexander smith" w:date="2020-07-02T13:32:00Z"/>
          <w:rFonts w:asciiTheme="minorHAnsi" w:hAnsiTheme="minorHAnsi" w:cstheme="minorHAnsi"/>
        </w:rPr>
      </w:pPr>
      <w:ins w:id="426" w:author="alexander smith" w:date="2020-07-02T13:25:00Z">
        <w:r w:rsidRPr="002A22FC">
          <w:rPr>
            <w:rFonts w:asciiTheme="minorHAnsi" w:hAnsiTheme="minorHAnsi" w:cstheme="minorHAnsi"/>
          </w:rPr>
          <w:t>All regions known to be negative in the TSCA MGP</w:t>
        </w:r>
        <w:r>
          <w:rPr>
            <w:rFonts w:asciiTheme="minorHAnsi" w:hAnsiTheme="minorHAnsi" w:cstheme="minorHAnsi"/>
          </w:rPr>
          <w:t xml:space="preserve"> (all regions of </w:t>
        </w:r>
        <w:proofErr w:type="gramStart"/>
        <w:r>
          <w:rPr>
            <w:rFonts w:asciiTheme="minorHAnsi" w:hAnsiTheme="minorHAnsi" w:cstheme="minorHAnsi"/>
          </w:rPr>
          <w:t>interest[</w:t>
        </w:r>
        <w:proofErr w:type="gramEnd"/>
        <w:r>
          <w:rPr>
            <w:rFonts w:asciiTheme="minorHAnsi" w:hAnsiTheme="minorHAnsi" w:cstheme="minorHAnsi"/>
          </w:rPr>
          <w:t>ROI])</w:t>
        </w:r>
        <w:r w:rsidRPr="002A22FC">
          <w:rPr>
            <w:rFonts w:asciiTheme="minorHAnsi" w:hAnsiTheme="minorHAnsi" w:cstheme="minorHAnsi"/>
          </w:rPr>
          <w:t xml:space="preserve"> were also found to be negative in the </w:t>
        </w:r>
        <w:r>
          <w:rPr>
            <w:rFonts w:asciiTheme="minorHAnsi" w:hAnsiTheme="minorHAnsi" w:cstheme="minorHAnsi"/>
          </w:rPr>
          <w:t xml:space="preserve">overlapping ROI for the </w:t>
        </w:r>
        <w:proofErr w:type="spellStart"/>
        <w:r w:rsidRPr="002A22FC">
          <w:rPr>
            <w:rFonts w:asciiTheme="minorHAnsi" w:hAnsiTheme="minorHAnsi" w:cstheme="minorHAnsi"/>
          </w:rPr>
          <w:t>QiaSeq</w:t>
        </w:r>
        <w:proofErr w:type="spellEnd"/>
        <w:r w:rsidRPr="002A22FC">
          <w:rPr>
            <w:rFonts w:asciiTheme="minorHAnsi" w:hAnsiTheme="minorHAnsi" w:cstheme="minorHAnsi"/>
          </w:rPr>
          <w:t xml:space="preserve"> MGP panel</w:t>
        </w:r>
        <w:r>
          <w:rPr>
            <w:rFonts w:asciiTheme="minorHAnsi" w:hAnsiTheme="minorHAnsi" w:cstheme="minorHAnsi"/>
          </w:rPr>
          <w:t>, following analysis/justification of 6 variants initially seen as discordant (see below</w:t>
        </w:r>
      </w:ins>
      <w:ins w:id="427" w:author="alexander smith" w:date="2020-07-02T13:27:00Z">
        <w:r>
          <w:rPr>
            <w:rFonts w:asciiTheme="minorHAnsi" w:hAnsiTheme="minorHAnsi" w:cstheme="minorHAnsi"/>
          </w:rPr>
          <w:t xml:space="preserve">; according to filtered VCF </w:t>
        </w:r>
      </w:ins>
      <w:ins w:id="428" w:author="alexander smith" w:date="2020-07-02T13:28:00Z">
        <w:r>
          <w:rPr>
            <w:rFonts w:asciiTheme="minorHAnsi" w:hAnsiTheme="minorHAnsi" w:cstheme="minorHAnsi"/>
          </w:rPr>
          <w:t>outputted</w:t>
        </w:r>
      </w:ins>
      <w:ins w:id="429" w:author="alexander smith" w:date="2020-07-02T13:27:00Z">
        <w:r>
          <w:rPr>
            <w:rFonts w:asciiTheme="minorHAnsi" w:hAnsiTheme="minorHAnsi" w:cstheme="minorHAnsi"/>
          </w:rPr>
          <w:t xml:space="preserve"> by Snappy</w:t>
        </w:r>
      </w:ins>
      <w:ins w:id="430" w:author="alexander smith" w:date="2020-07-03T14:56:00Z">
        <w:r w:rsidR="00B767FF">
          <w:rPr>
            <w:rFonts w:asciiTheme="minorHAnsi" w:hAnsiTheme="minorHAnsi" w:cstheme="minorHAnsi"/>
          </w:rPr>
          <w:t xml:space="preserve"> for full ROI</w:t>
        </w:r>
      </w:ins>
      <w:ins w:id="431" w:author="alexander smith" w:date="2020-07-02T13:25:00Z">
        <w:r>
          <w:rPr>
            <w:rFonts w:asciiTheme="minorHAnsi" w:hAnsiTheme="minorHAnsi" w:cstheme="minorHAnsi"/>
          </w:rPr>
          <w:t>)</w:t>
        </w:r>
        <w:r w:rsidRPr="002A22FC">
          <w:rPr>
            <w:rFonts w:asciiTheme="minorHAnsi" w:hAnsiTheme="minorHAnsi" w:cstheme="minorHAnsi"/>
          </w:rPr>
          <w:t xml:space="preserve">. </w:t>
        </w:r>
        <w:r>
          <w:rPr>
            <w:rFonts w:asciiTheme="minorHAnsi" w:hAnsiTheme="minorHAnsi" w:cstheme="minorHAnsi"/>
          </w:rPr>
          <w:t xml:space="preserve">This included removal of 3 variants found consistently in all or many samples, labelled as </w:t>
        </w:r>
      </w:ins>
      <w:ins w:id="432" w:author="alexander smith" w:date="2020-07-02T13:28:00Z">
        <w:r>
          <w:rPr>
            <w:rFonts w:asciiTheme="minorHAnsi" w:hAnsiTheme="minorHAnsi" w:cstheme="minorHAnsi"/>
          </w:rPr>
          <w:t>laboratory process/chemistry</w:t>
        </w:r>
      </w:ins>
      <w:ins w:id="433" w:author="alexander smith" w:date="2020-07-02T13:25:00Z">
        <w:r>
          <w:rPr>
            <w:rFonts w:asciiTheme="minorHAnsi" w:hAnsiTheme="minorHAnsi" w:cstheme="minorHAnsi"/>
          </w:rPr>
          <w:t xml:space="preserve"> artefacts that would be marked for automatic removal subsequently. No additional </w:t>
        </w:r>
        <w:proofErr w:type="gramStart"/>
        <w:r>
          <w:rPr>
            <w:rFonts w:asciiTheme="minorHAnsi" w:hAnsiTheme="minorHAnsi" w:cstheme="minorHAnsi"/>
          </w:rPr>
          <w:t>variant  calls</w:t>
        </w:r>
        <w:proofErr w:type="gramEnd"/>
        <w:r w:rsidRPr="002A22FC">
          <w:rPr>
            <w:rFonts w:asciiTheme="minorHAnsi" w:hAnsiTheme="minorHAnsi" w:cstheme="minorHAnsi"/>
          </w:rPr>
          <w:t xml:space="preserve"> were observed </w:t>
        </w:r>
        <w:r>
          <w:rPr>
            <w:rFonts w:asciiTheme="minorHAnsi" w:hAnsiTheme="minorHAnsi" w:cstheme="minorHAnsi"/>
          </w:rPr>
          <w:t xml:space="preserve">for </w:t>
        </w:r>
        <w:r w:rsidRPr="002A22FC">
          <w:rPr>
            <w:rFonts w:asciiTheme="minorHAnsi" w:hAnsiTheme="minorHAnsi" w:cstheme="minorHAnsi"/>
          </w:rPr>
          <w:t xml:space="preserve">the </w:t>
        </w:r>
        <w:proofErr w:type="spellStart"/>
        <w:r w:rsidRPr="002A22FC">
          <w:rPr>
            <w:rFonts w:asciiTheme="minorHAnsi" w:hAnsiTheme="minorHAnsi" w:cstheme="minorHAnsi"/>
          </w:rPr>
          <w:t>QiaSeq</w:t>
        </w:r>
        <w:proofErr w:type="spellEnd"/>
        <w:r w:rsidRPr="002A22FC">
          <w:rPr>
            <w:rFonts w:asciiTheme="minorHAnsi" w:hAnsiTheme="minorHAnsi" w:cstheme="minorHAnsi"/>
          </w:rPr>
          <w:t xml:space="preserve"> MGP panel </w:t>
        </w:r>
        <w:r>
          <w:rPr>
            <w:rFonts w:asciiTheme="minorHAnsi" w:hAnsiTheme="minorHAnsi" w:cstheme="minorHAnsi"/>
          </w:rPr>
          <w:t xml:space="preserve">assay (false positive calls) </w:t>
        </w:r>
        <w:r w:rsidRPr="002A22FC">
          <w:rPr>
            <w:rFonts w:asciiTheme="minorHAnsi" w:hAnsiTheme="minorHAnsi" w:cstheme="minorHAnsi"/>
          </w:rPr>
          <w:t xml:space="preserve">other than those which had been previously identified in the </w:t>
        </w:r>
        <w:r>
          <w:rPr>
            <w:rFonts w:asciiTheme="minorHAnsi" w:hAnsiTheme="minorHAnsi" w:cstheme="minorHAnsi"/>
          </w:rPr>
          <w:t xml:space="preserve">validated </w:t>
        </w:r>
        <w:r w:rsidRPr="002A22FC">
          <w:rPr>
            <w:rFonts w:asciiTheme="minorHAnsi" w:hAnsiTheme="minorHAnsi" w:cstheme="minorHAnsi"/>
          </w:rPr>
          <w:t>TSCA MGP</w:t>
        </w:r>
        <w:r>
          <w:rPr>
            <w:rFonts w:asciiTheme="minorHAnsi" w:hAnsiTheme="minorHAnsi" w:cstheme="minorHAnsi"/>
          </w:rPr>
          <w:t xml:space="preserve"> assay (sample associated VCF outputs) </w:t>
        </w:r>
      </w:ins>
      <w:ins w:id="434" w:author="alexander smith" w:date="2020-07-02T13:29:00Z">
        <w:r w:rsidR="00941E3F">
          <w:rPr>
            <w:rFonts w:asciiTheme="minorHAnsi" w:hAnsiTheme="minorHAnsi" w:cstheme="minorHAnsi"/>
          </w:rPr>
          <w:t>or which were assessed to be likely  true variants missed by Legacy MGP</w:t>
        </w:r>
      </w:ins>
      <w:ins w:id="435" w:author="alexander smith" w:date="2020-07-02T13:30:00Z">
        <w:r w:rsidR="00941E3F">
          <w:rPr>
            <w:rFonts w:asciiTheme="minorHAnsi" w:hAnsiTheme="minorHAnsi" w:cstheme="minorHAnsi"/>
          </w:rPr>
          <w:t xml:space="preserve"> ana</w:t>
        </w:r>
      </w:ins>
      <w:ins w:id="436" w:author="alexander smith" w:date="2020-07-02T13:34:00Z">
        <w:r w:rsidR="00941E3F">
          <w:rPr>
            <w:rFonts w:asciiTheme="minorHAnsi" w:hAnsiTheme="minorHAnsi" w:cstheme="minorHAnsi"/>
          </w:rPr>
          <w:t>l</w:t>
        </w:r>
      </w:ins>
      <w:ins w:id="437" w:author="alexander smith" w:date="2020-07-02T13:30:00Z">
        <w:r w:rsidR="00941E3F">
          <w:rPr>
            <w:rFonts w:asciiTheme="minorHAnsi" w:hAnsiTheme="minorHAnsi" w:cstheme="minorHAnsi"/>
          </w:rPr>
          <w:t>ysis</w:t>
        </w:r>
      </w:ins>
      <w:ins w:id="438" w:author="alexander smith" w:date="2020-07-02T13:29:00Z">
        <w:r w:rsidR="00941E3F">
          <w:rPr>
            <w:rFonts w:asciiTheme="minorHAnsi" w:hAnsiTheme="minorHAnsi" w:cstheme="minorHAnsi"/>
          </w:rPr>
          <w:t xml:space="preserve"> </w:t>
        </w:r>
      </w:ins>
      <w:ins w:id="439" w:author="alexander smith" w:date="2020-07-02T13:25:00Z">
        <w:r w:rsidRPr="002A22FC">
          <w:rPr>
            <w:rFonts w:asciiTheme="minorHAnsi" w:hAnsiTheme="minorHAnsi" w:cstheme="minorHAnsi"/>
          </w:rPr>
          <w:t>.</w:t>
        </w:r>
      </w:ins>
    </w:p>
    <w:p w:rsidR="00941E3F" w:rsidRDefault="00941E3F" w:rsidP="00DA4409">
      <w:pPr>
        <w:numPr>
          <w:ins w:id="440" w:author="alexander smith" w:date="2020-07-02T13:32:00Z"/>
        </w:numPr>
        <w:rPr>
          <w:ins w:id="441" w:author="alexander smith" w:date="2020-07-02T13:32:00Z"/>
          <w:rFonts w:asciiTheme="minorHAnsi" w:hAnsiTheme="minorHAnsi" w:cstheme="minorHAnsi"/>
        </w:rPr>
      </w:pPr>
    </w:p>
    <w:p w:rsidR="00DA4409" w:rsidRPr="004B4EB5" w:rsidRDefault="00941E3F" w:rsidP="004B4EB5">
      <w:pPr>
        <w:numPr>
          <w:ins w:id="442" w:author="alexander smith" w:date="2020-07-02T13:24:00Z"/>
        </w:numPr>
        <w:rPr>
          <w:rFonts w:asciiTheme="minorHAnsi" w:hAnsiTheme="minorHAnsi" w:cstheme="minorHAnsi"/>
          <w:rPrChange w:id="443" w:author="alexander smith" w:date="2020-07-03T14:54:00Z">
            <w:rPr/>
          </w:rPrChange>
        </w:rPr>
        <w:pPrChange w:id="444" w:author="alexander smith" w:date="2020-07-03T14:54:00Z">
          <w:pPr>
            <w:spacing w:line="276" w:lineRule="auto"/>
          </w:pPr>
        </w:pPrChange>
      </w:pPr>
      <w:ins w:id="445" w:author="alexander smith" w:date="2020-07-02T13:32:00Z">
        <w:r>
          <w:rPr>
            <w:rFonts w:asciiTheme="minorHAnsi" w:hAnsiTheme="minorHAnsi" w:cstheme="minorHAnsi"/>
          </w:rPr>
          <w:t xml:space="preserve">Discordant </w:t>
        </w:r>
        <w:proofErr w:type="spellStart"/>
        <w:r>
          <w:rPr>
            <w:rFonts w:asciiTheme="minorHAnsi" w:hAnsiTheme="minorHAnsi" w:cstheme="minorHAnsi"/>
          </w:rPr>
          <w:t>variants</w:t>
        </w:r>
        <w:proofErr w:type="spellEnd"/>
        <w:r>
          <w:rPr>
            <w:rFonts w:asciiTheme="minorHAnsi" w:hAnsiTheme="minorHAnsi" w:cstheme="minorHAnsi"/>
          </w:rPr>
          <w:t>:</w:t>
        </w:r>
      </w:ins>
      <w:ins w:id="446" w:author="alexander smith" w:date="2020-07-03T14:52:00Z">
        <w:r w:rsidR="004B4EB5">
          <w:rPr>
            <w:rFonts w:asciiTheme="minorHAnsi" w:hAnsiTheme="minorHAnsi" w:cstheme="minorHAnsi"/>
          </w:rPr>
          <w:t xml:space="preserve"> </w:t>
        </w:r>
      </w:ins>
      <w:ins w:id="447" w:author="alexander smith" w:date="2020-07-02T13:32:00Z">
        <w:r>
          <w:rPr>
            <w:rFonts w:asciiTheme="minorHAnsi" w:hAnsiTheme="minorHAnsi" w:cstheme="minorHAnsi"/>
          </w:rPr>
          <w:t>bioinformatics report</w:t>
        </w:r>
      </w:ins>
    </w:p>
    <w:p w:rsidR="00321A29" w:rsidRDefault="00321A29">
      <w:pPr>
        <w:rPr>
          <w:rFonts w:ascii="Arial" w:hAnsi="Arial" w:cs="Arial"/>
          <w:sz w:val="20"/>
          <w:szCs w:val="20"/>
        </w:rPr>
      </w:pPr>
    </w:p>
    <w:p w:rsidR="003F2FD9" w:rsidDel="004B4EB5" w:rsidRDefault="003F2FD9">
      <w:pPr>
        <w:rPr>
          <w:del w:id="448" w:author="alexander smith" w:date="2020-07-03T14:53:00Z"/>
          <w:rFonts w:ascii="Arial" w:hAnsi="Arial" w:cs="Arial"/>
          <w:sz w:val="20"/>
          <w:szCs w:val="20"/>
        </w:rPr>
      </w:pPr>
      <w:del w:id="449" w:author="alexander smith" w:date="2020-07-03T14:53:00Z">
        <w:r w:rsidDel="004B4EB5">
          <w:rPr>
            <w:rFonts w:ascii="Arial" w:hAnsi="Arial" w:cs="Arial"/>
            <w:sz w:val="20"/>
            <w:szCs w:val="20"/>
          </w:rPr>
          <w:br w:type="page"/>
        </w:r>
      </w:del>
    </w:p>
    <w:p w:rsidR="00941E3F" w:rsidRPr="004B4EB5" w:rsidRDefault="00941E3F" w:rsidP="004B4EB5">
      <w:pPr>
        <w:rPr>
          <w:ins w:id="450" w:author="alexander smith" w:date="2020-07-02T13:36:00Z"/>
          <w:rFonts w:asciiTheme="minorHAnsi" w:hAnsiTheme="minorHAnsi" w:cstheme="minorHAnsi"/>
          <w:lang w:val="en-US"/>
          <w:rPrChange w:id="451" w:author="alexander smith" w:date="2020-07-03T14:53:00Z">
            <w:rPr>
              <w:ins w:id="452" w:author="alexander smith" w:date="2020-07-02T13:36:00Z"/>
              <w:rFonts w:asciiTheme="minorHAnsi" w:hAnsiTheme="minorHAnsi" w:cstheme="minorHAnsi"/>
              <w:b/>
              <w:bCs/>
              <w:lang w:val="en-US"/>
            </w:rPr>
          </w:rPrChange>
        </w:rPr>
        <w:pPrChange w:id="453" w:author="alexander smith" w:date="2020-07-03T14:53:00Z">
          <w:pPr>
            <w:jc w:val="center"/>
          </w:pPr>
        </w:pPrChange>
      </w:pPr>
    </w:p>
    <w:p w:rsidR="00941E3F" w:rsidRDefault="00941E3F" w:rsidP="003F2FD9">
      <w:pPr>
        <w:numPr>
          <w:ins w:id="454" w:author="alexander smith" w:date="2020-07-02T13:36:00Z"/>
        </w:numPr>
        <w:jc w:val="center"/>
        <w:rPr>
          <w:ins w:id="455" w:author="alexander smith" w:date="2020-07-02T13:36:00Z"/>
          <w:rFonts w:asciiTheme="minorHAnsi" w:hAnsiTheme="minorHAnsi" w:cstheme="minorHAnsi"/>
          <w:b/>
          <w:bCs/>
          <w:lang w:val="en-US"/>
        </w:rPr>
      </w:pPr>
    </w:p>
    <w:p w:rsidR="00941E3F" w:rsidRDefault="004B4EB5" w:rsidP="00941E3F">
      <w:pPr>
        <w:numPr>
          <w:ins w:id="456" w:author="alexander smith" w:date="2020-07-02T13:37:00Z"/>
        </w:numPr>
        <w:jc w:val="center"/>
        <w:rPr>
          <w:ins w:id="457" w:author="alexander smith" w:date="2020-07-02T13:37:00Z"/>
          <w:rFonts w:asciiTheme="minorHAnsi" w:hAnsiTheme="minorHAnsi" w:cstheme="minorHAnsi"/>
          <w:b/>
          <w:bCs/>
          <w:lang w:val="en-US"/>
        </w:rPr>
      </w:pPr>
      <w:ins w:id="458" w:author="alexander smith" w:date="2020-07-02T13:38:00Z">
        <w:r>
          <w:rPr>
            <w:noProof/>
            <w:lang w:val="en-US" w:eastAsia="en-US"/>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6389370" cy="2580640"/>
              <wp:effectExtent l="25400" t="0" r="11430" b="0"/>
              <wp:wrapTight wrapText="bothSides">
                <wp:wrapPolygon edited="0">
                  <wp:start x="-86" y="0"/>
                  <wp:lineTo x="-86" y="21472"/>
                  <wp:lineTo x="21639" y="21472"/>
                  <wp:lineTo x="21639" y="0"/>
                  <wp:lineTo x="-86" y="0"/>
                </wp:wrapPolygon>
              </wp:wrapTight>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srcRect/>
                      <a:stretch>
                        <a:fillRect/>
                      </a:stretch>
                    </pic:blipFill>
                    <pic:spPr bwMode="auto">
                      <a:xfrm>
                        <a:off x="0" y="0"/>
                        <a:ext cx="6389370" cy="2580640"/>
                      </a:xfrm>
                      <a:prstGeom prst="rect">
                        <a:avLst/>
                      </a:prstGeom>
                      <a:noFill/>
                      <a:ln w="9525">
                        <a:noFill/>
                        <a:miter lim="800000"/>
                        <a:headEnd/>
                        <a:tailEnd/>
                      </a:ln>
                    </pic:spPr>
                  </pic:pic>
                </a:graphicData>
              </a:graphic>
            </wp:anchor>
          </w:drawing>
        </w:r>
      </w:ins>
    </w:p>
    <w:p w:rsidR="004B4EB5" w:rsidRDefault="004B4EB5" w:rsidP="003F2FD9">
      <w:pPr>
        <w:numPr>
          <w:ins w:id="459" w:author="alexander smith" w:date="2020-07-03T14:54:00Z"/>
        </w:numPr>
        <w:jc w:val="center"/>
        <w:rPr>
          <w:ins w:id="460" w:author="alexander smith" w:date="2020-07-03T14:54:00Z"/>
          <w:rFonts w:asciiTheme="minorHAnsi" w:hAnsiTheme="minorHAnsi" w:cstheme="minorHAnsi"/>
          <w:b/>
          <w:bCs/>
          <w:lang w:val="en-US"/>
        </w:rPr>
      </w:pPr>
    </w:p>
    <w:p w:rsidR="004B4EB5" w:rsidRDefault="004B4EB5" w:rsidP="003F2FD9">
      <w:pPr>
        <w:numPr>
          <w:ins w:id="461" w:author="alexander smith" w:date="2020-07-03T14:54:00Z"/>
        </w:numPr>
        <w:jc w:val="center"/>
        <w:rPr>
          <w:ins w:id="462" w:author="alexander smith" w:date="2020-07-03T14:54:00Z"/>
          <w:rFonts w:asciiTheme="minorHAnsi" w:hAnsiTheme="minorHAnsi" w:cstheme="minorHAnsi"/>
          <w:b/>
          <w:bCs/>
          <w:lang w:val="en-US"/>
        </w:rPr>
      </w:pPr>
    </w:p>
    <w:p w:rsidR="004B4EB5" w:rsidRDefault="004B4EB5" w:rsidP="003F2FD9">
      <w:pPr>
        <w:numPr>
          <w:ins w:id="463" w:author="alexander smith" w:date="2020-07-03T14:54:00Z"/>
        </w:numPr>
        <w:jc w:val="center"/>
        <w:rPr>
          <w:ins w:id="464" w:author="alexander smith" w:date="2020-07-03T14:54:00Z"/>
          <w:rFonts w:asciiTheme="minorHAnsi" w:hAnsiTheme="minorHAnsi" w:cstheme="minorHAnsi"/>
          <w:b/>
          <w:bCs/>
          <w:lang w:val="en-US"/>
        </w:rPr>
      </w:pPr>
    </w:p>
    <w:p w:rsidR="004B4EB5" w:rsidRDefault="004B4EB5" w:rsidP="003F2FD9">
      <w:pPr>
        <w:numPr>
          <w:ins w:id="465" w:author="alexander smith" w:date="2020-07-03T14:54:00Z"/>
        </w:numPr>
        <w:jc w:val="center"/>
        <w:rPr>
          <w:ins w:id="466" w:author="alexander smith" w:date="2020-07-03T14:54:00Z"/>
          <w:rFonts w:asciiTheme="minorHAnsi" w:hAnsiTheme="minorHAnsi" w:cstheme="minorHAnsi"/>
          <w:b/>
          <w:bCs/>
          <w:lang w:val="en-US"/>
        </w:rPr>
      </w:pPr>
    </w:p>
    <w:p w:rsidR="004B4EB5" w:rsidRDefault="004B4EB5" w:rsidP="003F2FD9">
      <w:pPr>
        <w:numPr>
          <w:ins w:id="467" w:author="alexander smith" w:date="2020-07-03T14:54:00Z"/>
        </w:numPr>
        <w:jc w:val="center"/>
        <w:rPr>
          <w:ins w:id="468" w:author="alexander smith" w:date="2020-07-03T14:54:00Z"/>
          <w:rFonts w:asciiTheme="minorHAnsi" w:hAnsiTheme="minorHAnsi" w:cstheme="minorHAnsi"/>
          <w:b/>
          <w:bCs/>
          <w:lang w:val="en-US"/>
        </w:rPr>
      </w:pPr>
    </w:p>
    <w:p w:rsidR="004B4EB5" w:rsidRDefault="004B4EB5" w:rsidP="003F2FD9">
      <w:pPr>
        <w:numPr>
          <w:ins w:id="469" w:author="alexander smith" w:date="2020-07-03T14:54:00Z"/>
        </w:numPr>
        <w:jc w:val="center"/>
        <w:rPr>
          <w:ins w:id="470" w:author="alexander smith" w:date="2020-07-03T14:54:00Z"/>
          <w:rFonts w:asciiTheme="minorHAnsi" w:hAnsiTheme="minorHAnsi" w:cstheme="minorHAnsi"/>
          <w:b/>
          <w:bCs/>
          <w:lang w:val="en-US"/>
        </w:rPr>
      </w:pPr>
    </w:p>
    <w:p w:rsidR="004B4EB5" w:rsidRDefault="004B4EB5" w:rsidP="003F2FD9">
      <w:pPr>
        <w:numPr>
          <w:ins w:id="471" w:author="alexander smith" w:date="2020-07-03T14:54:00Z"/>
        </w:numPr>
        <w:jc w:val="center"/>
        <w:rPr>
          <w:ins w:id="472" w:author="alexander smith" w:date="2020-07-03T14:54:00Z"/>
          <w:rFonts w:asciiTheme="minorHAnsi" w:hAnsiTheme="minorHAnsi" w:cstheme="minorHAnsi"/>
          <w:b/>
          <w:bCs/>
          <w:lang w:val="en-US"/>
        </w:rPr>
      </w:pPr>
    </w:p>
    <w:p w:rsidR="004B4EB5" w:rsidRDefault="004B4EB5" w:rsidP="003F2FD9">
      <w:pPr>
        <w:numPr>
          <w:ins w:id="473" w:author="alexander smith" w:date="2020-07-03T14:54:00Z"/>
        </w:numPr>
        <w:jc w:val="center"/>
        <w:rPr>
          <w:ins w:id="474" w:author="alexander smith" w:date="2020-07-03T14:54:00Z"/>
          <w:rFonts w:asciiTheme="minorHAnsi" w:hAnsiTheme="minorHAnsi" w:cstheme="minorHAnsi"/>
          <w:b/>
          <w:bCs/>
          <w:lang w:val="en-US"/>
        </w:rPr>
      </w:pPr>
    </w:p>
    <w:p w:rsidR="004B4EB5" w:rsidRDefault="004B4EB5" w:rsidP="003F2FD9">
      <w:pPr>
        <w:numPr>
          <w:ins w:id="475" w:author="alexander smith" w:date="2020-07-03T14:54:00Z"/>
        </w:numPr>
        <w:jc w:val="center"/>
        <w:rPr>
          <w:ins w:id="476" w:author="alexander smith" w:date="2020-07-03T14:54:00Z"/>
          <w:rFonts w:asciiTheme="minorHAnsi" w:hAnsiTheme="minorHAnsi" w:cstheme="minorHAnsi"/>
          <w:b/>
          <w:bCs/>
          <w:lang w:val="en-US"/>
        </w:rPr>
      </w:pPr>
    </w:p>
    <w:p w:rsidR="004B4EB5" w:rsidRDefault="004B4EB5" w:rsidP="003F2FD9">
      <w:pPr>
        <w:numPr>
          <w:ins w:id="477" w:author="alexander smith" w:date="2020-07-03T14:54:00Z"/>
        </w:numPr>
        <w:jc w:val="center"/>
        <w:rPr>
          <w:ins w:id="478" w:author="alexander smith" w:date="2020-07-03T14:54:00Z"/>
          <w:rFonts w:asciiTheme="minorHAnsi" w:hAnsiTheme="minorHAnsi" w:cstheme="minorHAnsi"/>
          <w:b/>
          <w:bCs/>
          <w:lang w:val="en-US"/>
        </w:rPr>
      </w:pPr>
    </w:p>
    <w:p w:rsidR="004B4EB5" w:rsidRDefault="004B4EB5" w:rsidP="003F2FD9">
      <w:pPr>
        <w:numPr>
          <w:ins w:id="479" w:author="alexander smith" w:date="2020-07-03T14:54:00Z"/>
        </w:numPr>
        <w:jc w:val="center"/>
        <w:rPr>
          <w:ins w:id="480" w:author="alexander smith" w:date="2020-07-03T14:54:00Z"/>
          <w:rFonts w:asciiTheme="minorHAnsi" w:hAnsiTheme="minorHAnsi" w:cstheme="minorHAnsi"/>
          <w:b/>
          <w:bCs/>
          <w:lang w:val="en-US"/>
        </w:rPr>
      </w:pPr>
    </w:p>
    <w:p w:rsidR="004B4EB5" w:rsidRDefault="004B4EB5" w:rsidP="003F2FD9">
      <w:pPr>
        <w:numPr>
          <w:ins w:id="481" w:author="alexander smith" w:date="2020-07-03T14:54:00Z"/>
        </w:numPr>
        <w:jc w:val="center"/>
        <w:rPr>
          <w:ins w:id="482" w:author="alexander smith" w:date="2020-07-03T14:54:00Z"/>
          <w:rFonts w:asciiTheme="minorHAnsi" w:hAnsiTheme="minorHAnsi" w:cstheme="minorHAnsi"/>
          <w:b/>
          <w:bCs/>
          <w:lang w:val="en-US"/>
        </w:rPr>
      </w:pPr>
    </w:p>
    <w:p w:rsidR="004B4EB5" w:rsidRDefault="004B4EB5" w:rsidP="003F2FD9">
      <w:pPr>
        <w:numPr>
          <w:ins w:id="483" w:author="alexander smith" w:date="2020-07-03T14:54:00Z"/>
        </w:numPr>
        <w:jc w:val="center"/>
        <w:rPr>
          <w:ins w:id="484" w:author="alexander smith" w:date="2020-07-03T14:54:00Z"/>
          <w:rFonts w:asciiTheme="minorHAnsi" w:hAnsiTheme="minorHAnsi" w:cstheme="minorHAnsi"/>
          <w:b/>
          <w:bCs/>
          <w:lang w:val="en-US"/>
        </w:rPr>
      </w:pPr>
    </w:p>
    <w:p w:rsidR="004B4EB5" w:rsidRDefault="004B4EB5" w:rsidP="003F2FD9">
      <w:pPr>
        <w:numPr>
          <w:ins w:id="485" w:author="alexander smith" w:date="2020-07-03T14:54:00Z"/>
        </w:numPr>
        <w:jc w:val="center"/>
        <w:rPr>
          <w:ins w:id="486" w:author="alexander smith" w:date="2020-07-03T14:54:00Z"/>
          <w:rFonts w:asciiTheme="minorHAnsi" w:hAnsiTheme="minorHAnsi" w:cstheme="minorHAnsi"/>
          <w:b/>
          <w:bCs/>
          <w:lang w:val="en-US"/>
        </w:rPr>
      </w:pPr>
    </w:p>
    <w:p w:rsidR="004B4EB5" w:rsidRDefault="004B4EB5" w:rsidP="003F2FD9">
      <w:pPr>
        <w:numPr>
          <w:ins w:id="487" w:author="alexander smith" w:date="2020-07-03T14:54:00Z"/>
        </w:numPr>
        <w:jc w:val="center"/>
        <w:rPr>
          <w:ins w:id="488" w:author="alexander smith" w:date="2020-07-03T14:54:00Z"/>
          <w:rFonts w:asciiTheme="minorHAnsi" w:hAnsiTheme="minorHAnsi" w:cstheme="minorHAnsi"/>
          <w:b/>
          <w:bCs/>
          <w:lang w:val="en-US"/>
        </w:rPr>
      </w:pPr>
    </w:p>
    <w:p w:rsidR="004B4EB5" w:rsidRDefault="004B4EB5" w:rsidP="003F2FD9">
      <w:pPr>
        <w:numPr>
          <w:ins w:id="489" w:author="alexander smith" w:date="2020-07-03T14:54:00Z"/>
        </w:numPr>
        <w:jc w:val="center"/>
        <w:rPr>
          <w:ins w:id="490" w:author="alexander smith" w:date="2020-07-03T14:54:00Z"/>
          <w:rFonts w:asciiTheme="minorHAnsi" w:hAnsiTheme="minorHAnsi" w:cstheme="minorHAnsi"/>
          <w:b/>
          <w:bCs/>
          <w:lang w:val="en-US"/>
        </w:rPr>
      </w:pPr>
    </w:p>
    <w:p w:rsidR="004B4EB5" w:rsidRDefault="004B4EB5" w:rsidP="003F2FD9">
      <w:pPr>
        <w:numPr>
          <w:ins w:id="491" w:author="alexander smith" w:date="2020-07-03T14:54:00Z"/>
        </w:numPr>
        <w:jc w:val="center"/>
        <w:rPr>
          <w:ins w:id="492" w:author="alexander smith" w:date="2020-07-03T14:54:00Z"/>
          <w:rFonts w:asciiTheme="minorHAnsi" w:hAnsiTheme="minorHAnsi" w:cstheme="minorHAnsi"/>
          <w:b/>
          <w:bCs/>
          <w:lang w:val="en-US"/>
        </w:rPr>
      </w:pPr>
    </w:p>
    <w:p w:rsidR="004B4EB5" w:rsidRDefault="004B4EB5" w:rsidP="003F2FD9">
      <w:pPr>
        <w:numPr>
          <w:ins w:id="493" w:author="alexander smith" w:date="2020-07-03T14:54:00Z"/>
        </w:numPr>
        <w:jc w:val="center"/>
        <w:rPr>
          <w:ins w:id="494" w:author="alexander smith" w:date="2020-07-03T14:54:00Z"/>
          <w:rFonts w:asciiTheme="minorHAnsi" w:hAnsiTheme="minorHAnsi" w:cstheme="minorHAnsi"/>
          <w:b/>
          <w:bCs/>
          <w:lang w:val="en-US"/>
        </w:rPr>
      </w:pPr>
    </w:p>
    <w:p w:rsidR="004B4EB5" w:rsidRDefault="004B4EB5" w:rsidP="003F2FD9">
      <w:pPr>
        <w:numPr>
          <w:ins w:id="495" w:author="alexander smith" w:date="2020-07-03T14:54:00Z"/>
        </w:numPr>
        <w:jc w:val="center"/>
        <w:rPr>
          <w:ins w:id="496" w:author="alexander smith" w:date="2020-07-03T14:54:00Z"/>
          <w:rFonts w:asciiTheme="minorHAnsi" w:hAnsiTheme="minorHAnsi" w:cstheme="minorHAnsi"/>
          <w:b/>
          <w:bCs/>
          <w:lang w:val="en-US"/>
        </w:rPr>
      </w:pPr>
    </w:p>
    <w:p w:rsidR="004B4EB5" w:rsidRDefault="004B4EB5" w:rsidP="003F2FD9">
      <w:pPr>
        <w:numPr>
          <w:ins w:id="497" w:author="alexander smith" w:date="2020-07-03T14:54:00Z"/>
        </w:numPr>
        <w:jc w:val="center"/>
        <w:rPr>
          <w:ins w:id="498" w:author="alexander smith" w:date="2020-07-03T14:54:00Z"/>
          <w:rFonts w:asciiTheme="minorHAnsi" w:hAnsiTheme="minorHAnsi" w:cstheme="minorHAnsi"/>
          <w:b/>
          <w:bCs/>
          <w:lang w:val="en-US"/>
        </w:rPr>
      </w:pPr>
    </w:p>
    <w:p w:rsidR="004B4EB5" w:rsidRDefault="004B4EB5" w:rsidP="003F2FD9">
      <w:pPr>
        <w:numPr>
          <w:ins w:id="499" w:author="alexander smith" w:date="2020-07-03T14:54:00Z"/>
        </w:numPr>
        <w:jc w:val="center"/>
        <w:rPr>
          <w:ins w:id="500" w:author="alexander smith" w:date="2020-07-03T14:54:00Z"/>
          <w:rFonts w:asciiTheme="minorHAnsi" w:hAnsiTheme="minorHAnsi" w:cstheme="minorHAnsi"/>
          <w:b/>
          <w:bCs/>
          <w:lang w:val="en-US"/>
        </w:rPr>
      </w:pPr>
    </w:p>
    <w:p w:rsidR="004B4EB5" w:rsidRDefault="004B4EB5" w:rsidP="003F2FD9">
      <w:pPr>
        <w:numPr>
          <w:ins w:id="501" w:author="alexander smith" w:date="2020-07-03T14:54:00Z"/>
        </w:numPr>
        <w:jc w:val="center"/>
        <w:rPr>
          <w:ins w:id="502" w:author="alexander smith" w:date="2020-07-03T14:54:00Z"/>
          <w:rFonts w:asciiTheme="minorHAnsi" w:hAnsiTheme="minorHAnsi" w:cstheme="minorHAnsi"/>
          <w:b/>
          <w:bCs/>
          <w:lang w:val="en-US"/>
        </w:rPr>
      </w:pPr>
    </w:p>
    <w:p w:rsidR="004B4EB5" w:rsidRDefault="004B4EB5" w:rsidP="003F2FD9">
      <w:pPr>
        <w:numPr>
          <w:ins w:id="503" w:author="alexander smith" w:date="2020-07-03T14:54:00Z"/>
        </w:numPr>
        <w:jc w:val="center"/>
        <w:rPr>
          <w:ins w:id="504" w:author="alexander smith" w:date="2020-07-03T14:54:00Z"/>
          <w:rFonts w:asciiTheme="minorHAnsi" w:hAnsiTheme="minorHAnsi" w:cstheme="minorHAnsi"/>
          <w:b/>
          <w:bCs/>
          <w:lang w:val="en-US"/>
        </w:rPr>
      </w:pPr>
    </w:p>
    <w:p w:rsidR="004B4EB5" w:rsidRDefault="004B4EB5" w:rsidP="003F2FD9">
      <w:pPr>
        <w:numPr>
          <w:ins w:id="505" w:author="alexander smith" w:date="2020-07-03T14:54:00Z"/>
        </w:numPr>
        <w:jc w:val="center"/>
        <w:rPr>
          <w:ins w:id="506" w:author="alexander smith" w:date="2020-07-03T14:54:00Z"/>
          <w:rFonts w:asciiTheme="minorHAnsi" w:hAnsiTheme="minorHAnsi" w:cstheme="minorHAnsi"/>
          <w:b/>
          <w:bCs/>
          <w:lang w:val="en-US"/>
        </w:rPr>
      </w:pPr>
    </w:p>
    <w:p w:rsidR="004B4EB5" w:rsidRDefault="004B4EB5" w:rsidP="003F2FD9">
      <w:pPr>
        <w:numPr>
          <w:ins w:id="507" w:author="alexander smith" w:date="2020-07-03T14:54:00Z"/>
        </w:numPr>
        <w:jc w:val="center"/>
        <w:rPr>
          <w:ins w:id="508" w:author="alexander smith" w:date="2020-07-03T14:54:00Z"/>
          <w:rFonts w:asciiTheme="minorHAnsi" w:hAnsiTheme="minorHAnsi" w:cstheme="minorHAnsi"/>
          <w:b/>
          <w:bCs/>
          <w:lang w:val="en-US"/>
        </w:rPr>
      </w:pPr>
    </w:p>
    <w:p w:rsidR="004B4EB5" w:rsidRDefault="004B4EB5" w:rsidP="003F2FD9">
      <w:pPr>
        <w:numPr>
          <w:ins w:id="509" w:author="alexander smith" w:date="2020-07-03T14:54:00Z"/>
        </w:numPr>
        <w:jc w:val="center"/>
        <w:rPr>
          <w:ins w:id="510" w:author="alexander smith" w:date="2020-07-03T14:54:00Z"/>
          <w:rFonts w:asciiTheme="minorHAnsi" w:hAnsiTheme="minorHAnsi" w:cstheme="minorHAnsi"/>
          <w:b/>
          <w:bCs/>
          <w:lang w:val="en-US"/>
        </w:rPr>
      </w:pPr>
    </w:p>
    <w:p w:rsidR="004B4EB5" w:rsidRDefault="004B4EB5" w:rsidP="003F2FD9">
      <w:pPr>
        <w:numPr>
          <w:ins w:id="511" w:author="alexander smith" w:date="2020-07-03T14:54:00Z"/>
        </w:numPr>
        <w:jc w:val="center"/>
        <w:rPr>
          <w:ins w:id="512" w:author="alexander smith" w:date="2020-07-03T14:54:00Z"/>
          <w:rFonts w:asciiTheme="minorHAnsi" w:hAnsiTheme="minorHAnsi" w:cstheme="minorHAnsi"/>
          <w:b/>
          <w:bCs/>
          <w:lang w:val="en-US"/>
        </w:rPr>
      </w:pPr>
    </w:p>
    <w:p w:rsidR="003F2FD9" w:rsidRDefault="003D7430" w:rsidP="003F2FD9">
      <w:pPr>
        <w:jc w:val="center"/>
        <w:rPr>
          <w:rFonts w:asciiTheme="minorHAnsi" w:hAnsiTheme="minorHAnsi" w:cstheme="minorHAnsi"/>
          <w:b/>
          <w:bCs/>
          <w:lang w:val="en-US"/>
        </w:rPr>
      </w:pPr>
      <w:r w:rsidRPr="003F2FD9">
        <w:rPr>
          <w:rFonts w:asciiTheme="minorHAnsi" w:hAnsiTheme="minorHAnsi" w:cstheme="minorHAnsi"/>
          <w:b/>
          <w:bCs/>
          <w:lang w:val="en-US"/>
        </w:rPr>
        <w:t xml:space="preserve">Validated variants for validation of </w:t>
      </w:r>
      <w:proofErr w:type="spellStart"/>
      <w:r w:rsidRPr="003F2FD9">
        <w:rPr>
          <w:rFonts w:asciiTheme="minorHAnsi" w:hAnsiTheme="minorHAnsi" w:cstheme="minorHAnsi"/>
          <w:b/>
          <w:bCs/>
          <w:lang w:val="en-US"/>
        </w:rPr>
        <w:t>Qiaseq</w:t>
      </w:r>
      <w:proofErr w:type="spellEnd"/>
      <w:r w:rsidRPr="003F2FD9">
        <w:rPr>
          <w:rFonts w:asciiTheme="minorHAnsi" w:hAnsiTheme="minorHAnsi" w:cstheme="minorHAnsi"/>
          <w:b/>
          <w:bCs/>
          <w:lang w:val="en-US"/>
        </w:rPr>
        <w:t xml:space="preserve"> assay variant detection and quantification</w:t>
      </w:r>
    </w:p>
    <w:p w:rsidR="003D7430" w:rsidRPr="003F2FD9" w:rsidRDefault="003D7430" w:rsidP="003F2FD9">
      <w:pPr>
        <w:jc w:val="center"/>
        <w:rPr>
          <w:rFonts w:asciiTheme="minorHAnsi" w:hAnsiTheme="minorHAnsi" w:cstheme="minorHAnsi"/>
          <w:b/>
          <w:bCs/>
        </w:rPr>
      </w:pPr>
      <w:r w:rsidRPr="003F2FD9">
        <w:rPr>
          <w:rFonts w:asciiTheme="minorHAnsi" w:hAnsiTheme="minorHAnsi" w:cstheme="minorHAnsi"/>
          <w:b/>
          <w:bCs/>
          <w:lang w:val="en-US"/>
        </w:rPr>
        <w:t>(</w:t>
      </w:r>
      <w:proofErr w:type="gramStart"/>
      <w:r w:rsidRPr="003F2FD9">
        <w:rPr>
          <w:rFonts w:asciiTheme="minorHAnsi" w:hAnsiTheme="minorHAnsi" w:cstheme="minorHAnsi"/>
          <w:b/>
          <w:bCs/>
          <w:lang w:val="en-US"/>
        </w:rPr>
        <w:t>unique</w:t>
      </w:r>
      <w:proofErr w:type="gramEnd"/>
      <w:r w:rsidRPr="003F2FD9">
        <w:rPr>
          <w:rFonts w:asciiTheme="minorHAnsi" w:hAnsiTheme="minorHAnsi" w:cstheme="minorHAnsi"/>
          <w:b/>
          <w:bCs/>
          <w:lang w:val="en-US"/>
        </w:rPr>
        <w:t xml:space="preserve"> samples)</w:t>
      </w:r>
    </w:p>
    <w:p w:rsidR="003D7430" w:rsidRDefault="003D7430">
      <w:pPr>
        <w:rPr>
          <w:rFonts w:ascii="Arial" w:hAnsi="Arial" w:cs="Arial"/>
          <w:sz w:val="20"/>
          <w:szCs w:val="20"/>
        </w:rPr>
      </w:pPr>
    </w:p>
    <w:p w:rsidR="00321A29" w:rsidRDefault="003D7430">
      <w:pPr>
        <w:rPr>
          <w:rFonts w:ascii="Arial" w:hAnsi="Arial" w:cs="Arial"/>
          <w:sz w:val="20"/>
          <w:szCs w:val="20"/>
        </w:rPr>
      </w:pPr>
      <w:r w:rsidRPr="003D7430">
        <w:rPr>
          <w:rFonts w:ascii="Arial" w:hAnsi="Arial" w:cs="Arial"/>
          <w:noProof/>
          <w:sz w:val="20"/>
          <w:szCs w:val="20"/>
          <w:lang w:val="en-US" w:eastAsia="en-US"/>
        </w:rPr>
        <w:drawing>
          <wp:inline distT="0" distB="0" distL="0" distR="0">
            <wp:extent cx="6390005" cy="5276850"/>
            <wp:effectExtent l="0" t="0" r="0" b="0"/>
            <wp:docPr id="58371" name="Picture 5">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93395000-1501-4B56-968F-CB0ED910F8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5">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93395000-1501-4B56-968F-CB0ED910F850}"/>
                        </a:ext>
                      </a:extLst>
                    </pic:cNvPr>
                    <pic:cNvPicPr>
                      <a:picLocks noChangeAspect="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b="75655"/>
                    <a:stretch>
                      <a:fillRect/>
                    </a:stretch>
                  </pic:blipFill>
                  <pic:spPr bwMode="auto">
                    <a:xfrm>
                      <a:off x="0" y="0"/>
                      <a:ext cx="6390005" cy="5276850"/>
                    </a:xfrm>
                    <a:prstGeom prst="rect">
                      <a:avLst/>
                    </a:prstGeom>
                    <a:noFill/>
                    <a:ln>
                      <a:noFill/>
                    </a:ln>
                  </pic:spPr>
                </pic:pic>
              </a:graphicData>
            </a:graphic>
          </wp:inline>
        </w:drawing>
      </w:r>
    </w:p>
    <w:p w:rsidR="00321A29" w:rsidRDefault="00321A29">
      <w:pPr>
        <w:rPr>
          <w:rFonts w:ascii="Arial" w:hAnsi="Arial" w:cs="Arial"/>
          <w:sz w:val="20"/>
          <w:szCs w:val="20"/>
        </w:rPr>
      </w:pPr>
    </w:p>
    <w:p w:rsidR="003D7430" w:rsidRDefault="003D7430">
      <w:pPr>
        <w:rPr>
          <w:rFonts w:ascii="Arial" w:hAnsi="Arial" w:cs="Arial"/>
          <w:sz w:val="20"/>
          <w:szCs w:val="20"/>
        </w:rPr>
      </w:pPr>
      <w:r w:rsidRPr="003D7430">
        <w:rPr>
          <w:rFonts w:ascii="Arial" w:hAnsi="Arial" w:cs="Arial"/>
          <w:noProof/>
          <w:sz w:val="20"/>
          <w:szCs w:val="20"/>
          <w:lang w:val="en-US" w:eastAsia="en-US"/>
        </w:rPr>
        <w:drawing>
          <wp:inline distT="0" distB="0" distL="0" distR="0">
            <wp:extent cx="6390005" cy="5438775"/>
            <wp:effectExtent l="0" t="0" r="0" b="9525"/>
            <wp:docPr id="59394" name="Picture 3">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6C623B04-C4E2-4708-AB9D-C6C806B85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 name="Picture 3">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6C623B04-C4E2-4708-AB9D-C6C806B85864}"/>
                        </a:ext>
                      </a:extLst>
                    </pic:cNvPr>
                    <pic:cNvPicPr>
                      <a:picLocks noChangeAspect="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24345" b="51337"/>
                    <a:stretch>
                      <a:fillRect/>
                    </a:stretch>
                  </pic:blipFill>
                  <pic:spPr bwMode="auto">
                    <a:xfrm>
                      <a:off x="0" y="0"/>
                      <a:ext cx="6390005" cy="5438775"/>
                    </a:xfrm>
                    <a:prstGeom prst="rect">
                      <a:avLst/>
                    </a:prstGeom>
                    <a:noFill/>
                    <a:ln>
                      <a:noFill/>
                    </a:ln>
                  </pic:spPr>
                </pic:pic>
              </a:graphicData>
            </a:graphic>
          </wp:inline>
        </w:drawing>
      </w:r>
    </w:p>
    <w:p w:rsidR="003D7430" w:rsidRDefault="003D7430">
      <w:pPr>
        <w:rPr>
          <w:rFonts w:ascii="Arial" w:hAnsi="Arial" w:cs="Arial"/>
          <w:sz w:val="20"/>
          <w:szCs w:val="20"/>
        </w:rPr>
      </w:pPr>
    </w:p>
    <w:p w:rsidR="003D7430" w:rsidRDefault="003D7430">
      <w:pPr>
        <w:rPr>
          <w:rFonts w:ascii="Arial" w:hAnsi="Arial" w:cs="Arial"/>
          <w:sz w:val="20"/>
          <w:szCs w:val="20"/>
        </w:rPr>
      </w:pPr>
      <w:r w:rsidRPr="003D7430">
        <w:rPr>
          <w:rFonts w:ascii="Arial" w:hAnsi="Arial" w:cs="Arial"/>
          <w:noProof/>
          <w:sz w:val="20"/>
          <w:szCs w:val="20"/>
          <w:lang w:val="en-US" w:eastAsia="en-US"/>
        </w:rPr>
        <w:drawing>
          <wp:inline distT="0" distB="0" distL="0" distR="0">
            <wp:extent cx="6390005" cy="5200650"/>
            <wp:effectExtent l="0" t="0" r="0" b="0"/>
            <wp:docPr id="60418" name="Picture 3">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768C1CC9-E195-44E3-AA47-94EBA2B1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 name="Picture 3">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768C1CC9-E195-44E3-AA47-94EBA2B1007F}"/>
                        </a:ext>
                      </a:extLst>
                    </pic:cNvPr>
                    <pic:cNvPicPr>
                      <a:picLocks noChangeAspect="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48567" b="28264"/>
                    <a:stretch>
                      <a:fillRect/>
                    </a:stretch>
                  </pic:blipFill>
                  <pic:spPr bwMode="auto">
                    <a:xfrm>
                      <a:off x="0" y="0"/>
                      <a:ext cx="6390005" cy="5200650"/>
                    </a:xfrm>
                    <a:prstGeom prst="rect">
                      <a:avLst/>
                    </a:prstGeom>
                    <a:noFill/>
                    <a:ln>
                      <a:noFill/>
                    </a:ln>
                  </pic:spPr>
                </pic:pic>
              </a:graphicData>
            </a:graphic>
          </wp:inline>
        </w:drawing>
      </w:r>
    </w:p>
    <w:p w:rsidR="003D7430" w:rsidRDefault="003D7430">
      <w:pPr>
        <w:rPr>
          <w:rFonts w:ascii="Arial" w:hAnsi="Arial" w:cs="Arial"/>
          <w:sz w:val="20"/>
          <w:szCs w:val="20"/>
        </w:rPr>
      </w:pPr>
    </w:p>
    <w:p w:rsidR="003D7430" w:rsidRDefault="003D7430">
      <w:pPr>
        <w:rPr>
          <w:rFonts w:ascii="Arial" w:hAnsi="Arial" w:cs="Arial"/>
          <w:sz w:val="20"/>
          <w:szCs w:val="20"/>
        </w:rPr>
      </w:pPr>
      <w:r w:rsidRPr="003D7430">
        <w:rPr>
          <w:rFonts w:ascii="Arial" w:hAnsi="Arial" w:cs="Arial"/>
          <w:noProof/>
          <w:sz w:val="20"/>
          <w:szCs w:val="20"/>
          <w:lang w:val="en-US" w:eastAsia="en-US"/>
        </w:rPr>
        <w:drawing>
          <wp:inline distT="0" distB="0" distL="0" distR="0">
            <wp:extent cx="6390005" cy="4781550"/>
            <wp:effectExtent l="0" t="0" r="0" b="0"/>
            <wp:docPr id="61442" name="Picture 3">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C48BC663-B381-4787-ADA1-5827BEBFB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3">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C48BC663-B381-4787-ADA1-5827BEBFBC17}"/>
                        </a:ext>
                      </a:extLst>
                    </pic:cNvPr>
                    <pic:cNvPicPr>
                      <a:picLocks noChangeAspect="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71156" b="5200"/>
                    <a:stretch>
                      <a:fillRect/>
                    </a:stretch>
                  </pic:blipFill>
                  <pic:spPr bwMode="auto">
                    <a:xfrm>
                      <a:off x="0" y="0"/>
                      <a:ext cx="6390005" cy="4781550"/>
                    </a:xfrm>
                    <a:prstGeom prst="rect">
                      <a:avLst/>
                    </a:prstGeom>
                    <a:noFill/>
                    <a:ln>
                      <a:noFill/>
                    </a:ln>
                  </pic:spPr>
                </pic:pic>
              </a:graphicData>
            </a:graphic>
          </wp:inline>
        </w:drawing>
      </w:r>
    </w:p>
    <w:p w:rsidR="003D7430" w:rsidRDefault="003D7430">
      <w:pPr>
        <w:rPr>
          <w:rFonts w:ascii="Arial" w:hAnsi="Arial" w:cs="Arial"/>
          <w:sz w:val="20"/>
          <w:szCs w:val="20"/>
        </w:rPr>
      </w:pPr>
      <w:r w:rsidRPr="003D7430">
        <w:rPr>
          <w:rFonts w:ascii="Arial" w:hAnsi="Arial" w:cs="Arial"/>
          <w:noProof/>
          <w:sz w:val="20"/>
          <w:szCs w:val="20"/>
          <w:lang w:val="en-US" w:eastAsia="en-US"/>
        </w:rPr>
        <w:drawing>
          <wp:inline distT="0" distB="0" distL="0" distR="0">
            <wp:extent cx="6388735" cy="1028700"/>
            <wp:effectExtent l="0" t="0" r="0" b="0"/>
            <wp:docPr id="62466" name="Picture 3">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D4F64B7E-22C0-4D5E-9F3F-505FC28A3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 name="Picture 3">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D4F64B7E-22C0-4D5E-9F3F-505FC28A3179}"/>
                        </a:ext>
                      </a:extLst>
                    </pic:cNvPr>
                    <pic:cNvPicPr>
                      <a:picLocks noChangeAspect="1"/>
                    </pic:cNvPicPr>
                  </pic:nvPicPr>
                  <pic:blipFill rotWithShape="1">
                    <a:blip r:embed="rId10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t="95563" b="-240"/>
                    <a:stretch/>
                  </pic:blipFill>
                  <pic:spPr bwMode="auto">
                    <a:xfrm>
                      <a:off x="0" y="0"/>
                      <a:ext cx="6398486" cy="10302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a:ext>
                    </a:extLst>
                  </pic:spPr>
                </pic:pic>
              </a:graphicData>
            </a:graphic>
          </wp:inline>
        </w:drawing>
      </w:r>
    </w:p>
    <w:p w:rsidR="003D7430" w:rsidRDefault="003D7430">
      <w:pPr>
        <w:rPr>
          <w:rFonts w:ascii="Arial" w:hAnsi="Arial" w:cs="Arial"/>
          <w:sz w:val="20"/>
          <w:szCs w:val="20"/>
        </w:rPr>
      </w:pPr>
    </w:p>
    <w:p w:rsidR="003F2FD9" w:rsidRDefault="003D7430" w:rsidP="003D7430">
      <w:pPr>
        <w:rPr>
          <w:rFonts w:asciiTheme="minorHAnsi" w:hAnsiTheme="minorHAnsi" w:cstheme="minorHAnsi"/>
          <w:lang w:val="en-US"/>
        </w:rPr>
      </w:pPr>
      <w:r w:rsidRPr="003F2FD9">
        <w:rPr>
          <w:rFonts w:asciiTheme="minorHAnsi" w:hAnsiTheme="minorHAnsi" w:cstheme="minorHAnsi"/>
          <w:b/>
          <w:bCs/>
          <w:lang w:val="en-US"/>
        </w:rPr>
        <w:t>Variant set for validations</w:t>
      </w:r>
      <w:r w:rsidRPr="003F2FD9">
        <w:rPr>
          <w:rFonts w:asciiTheme="minorHAnsi" w:hAnsiTheme="minorHAnsi" w:cstheme="minorHAnsi"/>
          <w:lang w:val="en-US"/>
        </w:rPr>
        <w:t xml:space="preserve">. In total, 228 variants from independent </w:t>
      </w:r>
      <w:ins w:id="513" w:author="alexander smith" w:date="2020-07-02T12:37:00Z">
        <w:r w:rsidR="0090382E">
          <w:rPr>
            <w:rFonts w:asciiTheme="minorHAnsi" w:hAnsiTheme="minorHAnsi" w:cstheme="minorHAnsi"/>
            <w:lang w:val="en-US"/>
          </w:rPr>
          <w:t xml:space="preserve">and unique </w:t>
        </w:r>
      </w:ins>
      <w:r w:rsidRPr="003F2FD9">
        <w:rPr>
          <w:rFonts w:asciiTheme="minorHAnsi" w:hAnsiTheme="minorHAnsi" w:cstheme="minorHAnsi"/>
          <w:lang w:val="en-US"/>
        </w:rPr>
        <w:t xml:space="preserve">patient and </w:t>
      </w:r>
      <w:proofErr w:type="gramStart"/>
      <w:r w:rsidRPr="003F2FD9">
        <w:rPr>
          <w:rFonts w:asciiTheme="minorHAnsi" w:hAnsiTheme="minorHAnsi" w:cstheme="minorHAnsi"/>
          <w:lang w:val="en-US"/>
        </w:rPr>
        <w:t>control  samples</w:t>
      </w:r>
      <w:proofErr w:type="gramEnd"/>
      <w:r w:rsidRPr="003F2FD9">
        <w:rPr>
          <w:rFonts w:asciiTheme="minorHAnsi" w:hAnsiTheme="minorHAnsi" w:cstheme="minorHAnsi"/>
          <w:lang w:val="en-US"/>
        </w:rPr>
        <w:t xml:space="preserve"> were assessed.</w:t>
      </w:r>
      <w:ins w:id="514" w:author="alexander smith" w:date="2020-07-02T12:37:00Z">
        <w:r w:rsidR="0090382E">
          <w:rPr>
            <w:rFonts w:asciiTheme="minorHAnsi" w:hAnsiTheme="minorHAnsi" w:cstheme="minorHAnsi"/>
            <w:lang w:val="en-US"/>
          </w:rPr>
          <w:t xml:space="preserve"> Sample assays</w:t>
        </w:r>
      </w:ins>
      <w:r w:rsidRPr="003F2FD9">
        <w:rPr>
          <w:rFonts w:asciiTheme="minorHAnsi" w:hAnsiTheme="minorHAnsi" w:cstheme="minorHAnsi"/>
          <w:lang w:val="en-US"/>
        </w:rPr>
        <w:t xml:space="preserve"> </w:t>
      </w:r>
      <w:ins w:id="515" w:author="alexander smith" w:date="2020-07-02T12:37:00Z">
        <w:r w:rsidR="0090382E">
          <w:rPr>
            <w:rFonts w:asciiTheme="minorHAnsi" w:hAnsiTheme="minorHAnsi" w:cstheme="minorHAnsi"/>
            <w:lang w:val="en-US"/>
          </w:rPr>
          <w:t xml:space="preserve">repeats were not included here. </w:t>
        </w:r>
      </w:ins>
      <w:del w:id="516" w:author="alexander smith" w:date="2020-07-02T12:37:00Z">
        <w:r w:rsidRPr="003F2FD9" w:rsidDel="0090382E">
          <w:rPr>
            <w:rFonts w:asciiTheme="minorHAnsi" w:hAnsiTheme="minorHAnsi" w:cstheme="minorHAnsi"/>
            <w:lang w:val="en-US"/>
          </w:rPr>
          <w:delText xml:space="preserve"> </w:delText>
        </w:r>
      </w:del>
      <w:r w:rsidRPr="003F2FD9">
        <w:rPr>
          <w:rFonts w:asciiTheme="minorHAnsi" w:hAnsiTheme="minorHAnsi" w:cstheme="minorHAnsi"/>
          <w:lang w:val="en-US"/>
        </w:rPr>
        <w:t xml:space="preserve">Expected variant allele frequencies (VAF) values represent those outputted from the validated legacy </w:t>
      </w:r>
      <w:proofErr w:type="gramStart"/>
      <w:r w:rsidRPr="003F2FD9">
        <w:rPr>
          <w:rFonts w:asciiTheme="minorHAnsi" w:hAnsiTheme="minorHAnsi" w:cstheme="minorHAnsi"/>
          <w:lang w:val="en-US"/>
        </w:rPr>
        <w:t>Myeloid</w:t>
      </w:r>
      <w:proofErr w:type="gramEnd"/>
      <w:r w:rsidRPr="003F2FD9">
        <w:rPr>
          <w:rFonts w:asciiTheme="minorHAnsi" w:hAnsiTheme="minorHAnsi" w:cstheme="minorHAnsi"/>
          <w:lang w:val="en-US"/>
        </w:rPr>
        <w:t xml:space="preserve"> gene panel (LMH MGP </w:t>
      </w:r>
      <w:proofErr w:type="spellStart"/>
      <w:r w:rsidRPr="003F2FD9">
        <w:rPr>
          <w:rFonts w:asciiTheme="minorHAnsi" w:hAnsiTheme="minorHAnsi" w:cstheme="minorHAnsi"/>
          <w:lang w:val="en-US"/>
        </w:rPr>
        <w:t>Illumina</w:t>
      </w:r>
      <w:proofErr w:type="spellEnd"/>
      <w:r w:rsidRPr="003F2FD9">
        <w:rPr>
          <w:rFonts w:asciiTheme="minorHAnsi" w:hAnsiTheme="minorHAnsi" w:cstheme="minorHAnsi"/>
          <w:lang w:val="en-US"/>
        </w:rPr>
        <w:t xml:space="preserve"> assay). Observed values represent those associated with the Myeloid </w:t>
      </w:r>
      <w:proofErr w:type="spellStart"/>
      <w:r w:rsidRPr="003F2FD9">
        <w:rPr>
          <w:rFonts w:asciiTheme="minorHAnsi" w:hAnsiTheme="minorHAnsi" w:cstheme="minorHAnsi"/>
          <w:lang w:val="en-US"/>
        </w:rPr>
        <w:t>Qiaseq</w:t>
      </w:r>
      <w:proofErr w:type="spellEnd"/>
      <w:r w:rsidRPr="003F2FD9">
        <w:rPr>
          <w:rFonts w:asciiTheme="minorHAnsi" w:hAnsiTheme="minorHAnsi" w:cstheme="minorHAnsi"/>
          <w:lang w:val="en-US"/>
        </w:rPr>
        <w:t xml:space="preserve"> assay being validated here  (Snappy analysis). EQA samples are those prefixed with either ‘AML’ or </w:t>
      </w:r>
      <w:proofErr w:type="gramStart"/>
      <w:r w:rsidRPr="003F2FD9">
        <w:rPr>
          <w:rFonts w:asciiTheme="minorHAnsi" w:hAnsiTheme="minorHAnsi" w:cstheme="minorHAnsi"/>
          <w:lang w:val="en-US"/>
        </w:rPr>
        <w:t>‘EQA’ .</w:t>
      </w:r>
      <w:proofErr w:type="gramEnd"/>
      <w:r w:rsidRPr="003F2FD9">
        <w:rPr>
          <w:rFonts w:asciiTheme="minorHAnsi" w:hAnsiTheme="minorHAnsi" w:cstheme="minorHAnsi"/>
          <w:lang w:val="en-US"/>
        </w:rPr>
        <w:t xml:space="preserve"> Horizon control sample (HC829) is prefixed with HC. Gene and protein effect are also listed here as derived from the validated variant LMH pipeline. VD values represent variant depth (reads supporting the variant). Variants highlighted in red represent known common artifacts from legacy MGP assay included initially in validation </w:t>
      </w:r>
      <w:proofErr w:type="gramStart"/>
      <w:r w:rsidRPr="003F2FD9">
        <w:rPr>
          <w:rFonts w:asciiTheme="minorHAnsi" w:hAnsiTheme="minorHAnsi" w:cstheme="minorHAnsi"/>
          <w:lang w:val="en-US"/>
        </w:rPr>
        <w:t>set ,</w:t>
      </w:r>
      <w:proofErr w:type="gramEnd"/>
      <w:r w:rsidRPr="003F2FD9">
        <w:rPr>
          <w:rFonts w:asciiTheme="minorHAnsi" w:hAnsiTheme="minorHAnsi" w:cstheme="minorHAnsi"/>
          <w:lang w:val="en-US"/>
        </w:rPr>
        <w:t xml:space="preserve"> and removed from further analysis subsequently. For these known false positive results, it is noted that the ASXL1 mutation (Insertion of a G) is a known pathogenic mutation but is associated with a false positive background event giving the same mutation annotation at a relatively low VAF value (see laboratory report). This is associated with a </w:t>
      </w:r>
      <w:proofErr w:type="spellStart"/>
      <w:r w:rsidRPr="003F2FD9">
        <w:rPr>
          <w:rFonts w:asciiTheme="minorHAnsi" w:hAnsiTheme="minorHAnsi" w:cstheme="minorHAnsi"/>
          <w:lang w:val="en-US"/>
        </w:rPr>
        <w:t>homopolymeric</w:t>
      </w:r>
      <w:proofErr w:type="spellEnd"/>
      <w:r w:rsidRPr="003F2FD9">
        <w:rPr>
          <w:rFonts w:asciiTheme="minorHAnsi" w:hAnsiTheme="minorHAnsi" w:cstheme="minorHAnsi"/>
          <w:lang w:val="en-US"/>
        </w:rPr>
        <w:t xml:space="preserve"> run of G residues and problematic sequencing/analysis associated with such regions.  For this mutation, it is widely accepted that only mutations with a VAF &gt; 0.1 are reported. It is therefore of note that the </w:t>
      </w:r>
      <w:proofErr w:type="spellStart"/>
      <w:r w:rsidRPr="003F2FD9">
        <w:rPr>
          <w:rFonts w:asciiTheme="minorHAnsi" w:hAnsiTheme="minorHAnsi" w:cstheme="minorHAnsi"/>
          <w:lang w:val="en-US"/>
        </w:rPr>
        <w:t>Qiaseq</w:t>
      </w:r>
      <w:proofErr w:type="spellEnd"/>
      <w:r w:rsidRPr="003F2FD9">
        <w:rPr>
          <w:rFonts w:asciiTheme="minorHAnsi" w:hAnsiTheme="minorHAnsi" w:cstheme="minorHAnsi"/>
          <w:lang w:val="en-US"/>
        </w:rPr>
        <w:t xml:space="preserve"> assay did not detect this ASXL1 mutation at the </w:t>
      </w:r>
      <w:proofErr w:type="spellStart"/>
      <w:r w:rsidRPr="003F2FD9">
        <w:rPr>
          <w:rFonts w:asciiTheme="minorHAnsi" w:hAnsiTheme="minorHAnsi" w:cstheme="minorHAnsi"/>
          <w:lang w:val="en-US"/>
        </w:rPr>
        <w:t>VAFs</w:t>
      </w:r>
      <w:proofErr w:type="spellEnd"/>
      <w:r w:rsidRPr="003F2FD9">
        <w:rPr>
          <w:rFonts w:asciiTheme="minorHAnsi" w:hAnsiTheme="minorHAnsi" w:cstheme="minorHAnsi"/>
          <w:lang w:val="en-US"/>
        </w:rPr>
        <w:t xml:space="preserve"> outputted by the </w:t>
      </w:r>
      <w:proofErr w:type="spellStart"/>
      <w:r w:rsidRPr="003F2FD9">
        <w:rPr>
          <w:rFonts w:asciiTheme="minorHAnsi" w:hAnsiTheme="minorHAnsi" w:cstheme="minorHAnsi"/>
          <w:lang w:val="en-US"/>
        </w:rPr>
        <w:t>Illumina</w:t>
      </w:r>
      <w:proofErr w:type="spellEnd"/>
      <w:r w:rsidRPr="003F2FD9">
        <w:rPr>
          <w:rFonts w:asciiTheme="minorHAnsi" w:hAnsiTheme="minorHAnsi" w:cstheme="minorHAnsi"/>
          <w:lang w:val="en-US"/>
        </w:rPr>
        <w:t xml:space="preserve"> assay. The CEBPA false positive mutation was outputted by both pipelines but at a VAF value below primary threshold required in the assay validation acceptance criteria (0.05 VAF).</w:t>
      </w:r>
    </w:p>
    <w:p w:rsidR="002D554B" w:rsidRDefault="003F2FD9">
      <w:pPr>
        <w:rPr>
          <w:rFonts w:asciiTheme="minorHAnsi" w:hAnsiTheme="minorHAnsi" w:cstheme="minorHAnsi"/>
          <w:lang w:val="en-US"/>
        </w:rPr>
      </w:pPr>
      <w:r>
        <w:rPr>
          <w:rFonts w:asciiTheme="minorHAnsi" w:hAnsiTheme="minorHAnsi" w:cstheme="minorHAnsi"/>
          <w:lang w:val="en-US"/>
        </w:rPr>
        <w:br w:type="page"/>
      </w:r>
    </w:p>
    <w:p w:rsidR="00442E89" w:rsidRPr="003406D5" w:rsidRDefault="001D62CA" w:rsidP="001D62CA">
      <w:pPr>
        <w:pStyle w:val="Heading2"/>
      </w:pPr>
      <w:bookmarkStart w:id="517" w:name="_Toc44066507"/>
      <w:r>
        <w:rPr>
          <w:rFonts w:eastAsia="Times New Roman"/>
        </w:rPr>
        <w:t>4.</w:t>
      </w:r>
      <w:r w:rsidR="007B5BE8">
        <w:rPr>
          <w:rFonts w:eastAsia="Times New Roman"/>
        </w:rPr>
        <w:t>3</w:t>
      </w:r>
      <w:r>
        <w:rPr>
          <w:rFonts w:eastAsia="Times New Roman"/>
        </w:rPr>
        <w:t xml:space="preserve">: </w:t>
      </w:r>
      <w:r w:rsidR="00442E89" w:rsidRPr="003406D5">
        <w:rPr>
          <w:rFonts w:eastAsia="Times New Roman"/>
        </w:rPr>
        <w:t>Outcome / limitations</w:t>
      </w:r>
      <w:bookmarkEnd w:id="517"/>
    </w:p>
    <w:p w:rsidR="00304091" w:rsidRPr="003406D5" w:rsidRDefault="00304091" w:rsidP="00442E89">
      <w:pPr>
        <w:pStyle w:val="ListParagraph"/>
        <w:numPr>
          <w:ilvl w:val="0"/>
          <w:numId w:val="36"/>
        </w:numPr>
        <w:rPr>
          <w:rFonts w:asciiTheme="minorHAnsi" w:eastAsia="Times New Roman" w:hAnsiTheme="minorHAnsi" w:cstheme="minorHAnsi"/>
        </w:rPr>
      </w:pPr>
      <w:r w:rsidRPr="003406D5">
        <w:rPr>
          <w:rFonts w:asciiTheme="minorHAnsi" w:hAnsiTheme="minorHAnsi" w:cstheme="minorHAnsi"/>
        </w:rPr>
        <w:t xml:space="preserve">The </w:t>
      </w:r>
      <w:proofErr w:type="spellStart"/>
      <w:r w:rsidRPr="003406D5">
        <w:rPr>
          <w:rFonts w:asciiTheme="minorHAnsi" w:hAnsiTheme="minorHAnsi" w:cstheme="minorHAnsi"/>
        </w:rPr>
        <w:t>QiaSeq</w:t>
      </w:r>
      <w:proofErr w:type="spellEnd"/>
      <w:r w:rsidRPr="003406D5">
        <w:rPr>
          <w:rFonts w:asciiTheme="minorHAnsi" w:hAnsiTheme="minorHAnsi" w:cstheme="minorHAnsi"/>
        </w:rPr>
        <w:t xml:space="preserve"> pipeline detects </w:t>
      </w:r>
      <w:r w:rsidR="00B2103D" w:rsidRPr="003406D5">
        <w:rPr>
          <w:rFonts w:asciiTheme="minorHAnsi" w:hAnsiTheme="minorHAnsi" w:cstheme="minorHAnsi"/>
        </w:rPr>
        <w:t>all expected variants. With the exception of several artefacts, which are likely due to</w:t>
      </w:r>
      <w:r w:rsidRPr="003406D5">
        <w:rPr>
          <w:rFonts w:asciiTheme="minorHAnsi" w:hAnsiTheme="minorHAnsi" w:cstheme="minorHAnsi"/>
        </w:rPr>
        <w:t xml:space="preserve"> alignment issue and can </w:t>
      </w:r>
      <w:r w:rsidR="00B2103D" w:rsidRPr="003406D5">
        <w:rPr>
          <w:rFonts w:asciiTheme="minorHAnsi" w:hAnsiTheme="minorHAnsi" w:cstheme="minorHAnsi"/>
        </w:rPr>
        <w:t>therefore be</w:t>
      </w:r>
      <w:r w:rsidRPr="003406D5">
        <w:rPr>
          <w:rFonts w:asciiTheme="minorHAnsi" w:hAnsiTheme="minorHAnsi" w:cstheme="minorHAnsi"/>
        </w:rPr>
        <w:t xml:space="preserve"> regarded as an artefact</w:t>
      </w:r>
      <w:r w:rsidR="00B2103D" w:rsidRPr="003406D5">
        <w:rPr>
          <w:rFonts w:asciiTheme="minorHAnsi" w:hAnsiTheme="minorHAnsi" w:cstheme="minorHAnsi"/>
        </w:rPr>
        <w:t>, no non-specific variants or background at the 5% level is detected.</w:t>
      </w:r>
    </w:p>
    <w:p w:rsidR="00442E89" w:rsidRPr="003406D5" w:rsidRDefault="00442E89" w:rsidP="00442E89">
      <w:pPr>
        <w:pStyle w:val="ListParagraph"/>
        <w:numPr>
          <w:ilvl w:val="0"/>
          <w:numId w:val="36"/>
        </w:numPr>
        <w:rPr>
          <w:rFonts w:asciiTheme="minorHAnsi" w:eastAsia="Times New Roman" w:hAnsiTheme="minorHAnsi" w:cstheme="minorHAnsi"/>
        </w:rPr>
      </w:pPr>
      <w:r w:rsidRPr="003406D5">
        <w:rPr>
          <w:rFonts w:asciiTheme="minorHAnsi" w:eastAsia="Times New Roman" w:hAnsiTheme="minorHAnsi" w:cstheme="minorHAnsi"/>
        </w:rPr>
        <w:t xml:space="preserve">These results </w:t>
      </w:r>
      <w:r w:rsidR="00521216" w:rsidRPr="003406D5">
        <w:rPr>
          <w:rFonts w:asciiTheme="minorHAnsi" w:eastAsia="Times New Roman" w:hAnsiTheme="minorHAnsi" w:cstheme="minorHAnsi"/>
        </w:rPr>
        <w:t xml:space="preserve">represent an unbiased analysis to evaluate the </w:t>
      </w:r>
      <w:proofErr w:type="spellStart"/>
      <w:r w:rsidR="00521216" w:rsidRPr="003406D5">
        <w:rPr>
          <w:rFonts w:asciiTheme="minorHAnsi" w:eastAsia="Times New Roman" w:hAnsiTheme="minorHAnsi" w:cstheme="minorHAnsi"/>
        </w:rPr>
        <w:t>QiaSeq’s</w:t>
      </w:r>
      <w:proofErr w:type="spellEnd"/>
      <w:r w:rsidR="00521216" w:rsidRPr="003406D5">
        <w:rPr>
          <w:rFonts w:asciiTheme="minorHAnsi" w:eastAsia="Times New Roman" w:hAnsiTheme="minorHAnsi" w:cstheme="minorHAnsi"/>
        </w:rPr>
        <w:t xml:space="preserve"> performance accuracy at the qualitative level</w:t>
      </w:r>
      <w:r w:rsidRPr="003406D5">
        <w:rPr>
          <w:rFonts w:asciiTheme="minorHAnsi" w:eastAsia="Times New Roman" w:hAnsiTheme="minorHAnsi" w:cstheme="minorHAnsi"/>
        </w:rPr>
        <w:t>.</w:t>
      </w:r>
    </w:p>
    <w:p w:rsidR="00442E89" w:rsidRPr="003406D5" w:rsidRDefault="00442E89" w:rsidP="00442E89">
      <w:pPr>
        <w:pStyle w:val="ListParagraph"/>
        <w:numPr>
          <w:ilvl w:val="0"/>
          <w:numId w:val="36"/>
        </w:numPr>
        <w:rPr>
          <w:rFonts w:asciiTheme="minorHAnsi" w:eastAsia="Times New Roman" w:hAnsiTheme="minorHAnsi" w:cstheme="minorHAnsi"/>
        </w:rPr>
      </w:pPr>
      <w:r w:rsidRPr="003406D5">
        <w:rPr>
          <w:rFonts w:asciiTheme="minorHAnsi" w:eastAsia="Times New Roman" w:hAnsiTheme="minorHAnsi" w:cstheme="minorHAnsi"/>
        </w:rPr>
        <w:t>This partial analysis does not address quantitative parameters.</w:t>
      </w:r>
    </w:p>
    <w:p w:rsidR="000349E9" w:rsidRPr="003406D5" w:rsidRDefault="00521216" w:rsidP="00442E89">
      <w:pPr>
        <w:pStyle w:val="ListParagraph"/>
        <w:numPr>
          <w:ilvl w:val="0"/>
          <w:numId w:val="36"/>
        </w:numPr>
        <w:rPr>
          <w:rFonts w:asciiTheme="minorHAnsi" w:eastAsia="Times New Roman" w:hAnsiTheme="minorHAnsi" w:cstheme="minorHAnsi"/>
        </w:rPr>
      </w:pPr>
      <w:r w:rsidRPr="003406D5">
        <w:rPr>
          <w:rFonts w:asciiTheme="minorHAnsi" w:eastAsia="Times New Roman" w:hAnsiTheme="minorHAnsi" w:cstheme="minorHAnsi"/>
        </w:rPr>
        <w:t>T</w:t>
      </w:r>
      <w:r w:rsidR="000349E9" w:rsidRPr="003406D5">
        <w:rPr>
          <w:rFonts w:asciiTheme="minorHAnsi" w:eastAsia="Times New Roman" w:hAnsiTheme="minorHAnsi" w:cstheme="minorHAnsi"/>
        </w:rPr>
        <w:t xml:space="preserve">he </w:t>
      </w:r>
      <w:proofErr w:type="spellStart"/>
      <w:r w:rsidR="000349E9" w:rsidRPr="003406D5">
        <w:rPr>
          <w:rFonts w:asciiTheme="minorHAnsi" w:eastAsia="Times New Roman" w:hAnsiTheme="minorHAnsi" w:cstheme="minorHAnsi"/>
        </w:rPr>
        <w:t>QiaSeq</w:t>
      </w:r>
      <w:proofErr w:type="spellEnd"/>
      <w:r w:rsidR="000349E9" w:rsidRPr="003406D5">
        <w:rPr>
          <w:rFonts w:asciiTheme="minorHAnsi" w:eastAsia="Times New Roman" w:hAnsiTheme="minorHAnsi" w:cstheme="minorHAnsi"/>
        </w:rPr>
        <w:t xml:space="preserve"> method gives superior results </w:t>
      </w:r>
      <w:r w:rsidRPr="003406D5">
        <w:rPr>
          <w:rFonts w:asciiTheme="minorHAnsi" w:eastAsia="Times New Roman" w:hAnsiTheme="minorHAnsi" w:cstheme="minorHAnsi"/>
        </w:rPr>
        <w:t xml:space="preserve">in terms of detecting </w:t>
      </w:r>
      <w:proofErr w:type="spellStart"/>
      <w:r w:rsidRPr="003406D5">
        <w:rPr>
          <w:rFonts w:asciiTheme="minorHAnsi" w:eastAsia="Times New Roman" w:hAnsiTheme="minorHAnsi" w:cstheme="minorHAnsi"/>
        </w:rPr>
        <w:t>indels</w:t>
      </w:r>
      <w:proofErr w:type="spellEnd"/>
      <w:r w:rsidRPr="003406D5">
        <w:rPr>
          <w:rFonts w:asciiTheme="minorHAnsi" w:eastAsia="Times New Roman" w:hAnsiTheme="minorHAnsi" w:cstheme="minorHAnsi"/>
        </w:rPr>
        <w:t xml:space="preserve">. Only </w:t>
      </w:r>
      <w:r w:rsidR="00E545DF" w:rsidRPr="003406D5">
        <w:rPr>
          <w:rFonts w:asciiTheme="minorHAnsi" w:eastAsia="Times New Roman" w:hAnsiTheme="minorHAnsi" w:cstheme="minorHAnsi"/>
        </w:rPr>
        <w:t>6</w:t>
      </w:r>
      <w:r w:rsidRPr="003406D5">
        <w:rPr>
          <w:rFonts w:asciiTheme="minorHAnsi" w:eastAsia="Times New Roman" w:hAnsiTheme="minorHAnsi" w:cstheme="minorHAnsi"/>
        </w:rPr>
        <w:t xml:space="preserve"> discrepancies were found and these were obvious artefacts and can be discounted from the accuracy calculation</w:t>
      </w:r>
      <w:r w:rsidR="000349E9" w:rsidRPr="003406D5">
        <w:rPr>
          <w:rFonts w:asciiTheme="minorHAnsi" w:eastAsia="Times New Roman" w:hAnsiTheme="minorHAnsi" w:cstheme="minorHAnsi"/>
        </w:rPr>
        <w:t>.</w:t>
      </w:r>
    </w:p>
    <w:p w:rsidR="00304091" w:rsidRPr="003406D5" w:rsidRDefault="00304091" w:rsidP="00304091">
      <w:pPr>
        <w:rPr>
          <w:rFonts w:asciiTheme="minorHAnsi" w:eastAsia="Times New Roman" w:hAnsiTheme="minorHAnsi" w:cstheme="minorHAnsi"/>
        </w:rPr>
      </w:pPr>
    </w:p>
    <w:p w:rsidR="00304091" w:rsidRPr="003406D5" w:rsidRDefault="001D62CA" w:rsidP="001D62CA">
      <w:pPr>
        <w:pStyle w:val="Heading2"/>
        <w:rPr>
          <w:rFonts w:eastAsia="Times New Roman"/>
        </w:rPr>
      </w:pPr>
      <w:bookmarkStart w:id="518" w:name="_Toc44066508"/>
      <w:r>
        <w:rPr>
          <w:rFonts w:eastAsia="Times New Roman"/>
        </w:rPr>
        <w:t>4.</w:t>
      </w:r>
      <w:r w:rsidR="007B5BE8">
        <w:rPr>
          <w:rFonts w:eastAsia="Times New Roman"/>
        </w:rPr>
        <w:t>3</w:t>
      </w:r>
      <w:r>
        <w:rPr>
          <w:rFonts w:eastAsia="Times New Roman"/>
        </w:rPr>
        <w:t xml:space="preserve">: </w:t>
      </w:r>
      <w:r w:rsidR="00304091" w:rsidRPr="003406D5">
        <w:rPr>
          <w:rFonts w:eastAsia="Times New Roman"/>
        </w:rPr>
        <w:t>Conclusions</w:t>
      </w:r>
      <w:bookmarkEnd w:id="518"/>
    </w:p>
    <w:p w:rsidR="00442E89" w:rsidRPr="003406D5" w:rsidRDefault="00442E89" w:rsidP="00442E89">
      <w:pPr>
        <w:pStyle w:val="ListParagraph"/>
        <w:numPr>
          <w:ilvl w:val="0"/>
          <w:numId w:val="36"/>
        </w:numPr>
        <w:rPr>
          <w:rFonts w:asciiTheme="minorHAnsi" w:eastAsia="Times New Roman" w:hAnsiTheme="minorHAnsi" w:cstheme="minorHAnsi"/>
        </w:rPr>
      </w:pPr>
      <w:r w:rsidRPr="003406D5">
        <w:rPr>
          <w:rFonts w:asciiTheme="minorHAnsi" w:eastAsia="Times New Roman" w:hAnsiTheme="minorHAnsi" w:cstheme="minorHAnsi"/>
        </w:rPr>
        <w:t>The results fulfil the validation requirements for accuracy and meet the requirements set out in the performance criteria.</w:t>
      </w:r>
    </w:p>
    <w:p w:rsidR="00113A06" w:rsidRPr="003406D5" w:rsidRDefault="00113A06">
      <w:pPr>
        <w:rPr>
          <w:rFonts w:asciiTheme="minorHAnsi" w:hAnsiTheme="minorHAnsi" w:cstheme="minorHAnsi"/>
        </w:rPr>
      </w:pPr>
    </w:p>
    <w:p w:rsidR="00040ED6" w:rsidRPr="003406D5" w:rsidRDefault="00040ED6" w:rsidP="00040ED6">
      <w:pPr>
        <w:rPr>
          <w:rFonts w:asciiTheme="minorHAnsi" w:hAnsiTheme="minorHAnsi" w:cstheme="minorHAnsi"/>
        </w:rPr>
      </w:pPr>
    </w:p>
    <w:p w:rsidR="002D0906" w:rsidRPr="00743CAB" w:rsidRDefault="002D0906">
      <w:pPr>
        <w:rPr>
          <w:rFonts w:ascii="Arial" w:eastAsiaTheme="majorEastAsia" w:hAnsi="Arial" w:cstheme="majorBidi"/>
          <w:b/>
          <w:bCs/>
          <w:kern w:val="32"/>
          <w:sz w:val="28"/>
          <w:szCs w:val="32"/>
        </w:rPr>
      </w:pPr>
      <w:r w:rsidRPr="00743CAB">
        <w:br w:type="page"/>
      </w:r>
    </w:p>
    <w:p w:rsidR="00212122" w:rsidRPr="00743CAB" w:rsidRDefault="00C66F8A" w:rsidP="00212122">
      <w:pPr>
        <w:pStyle w:val="Heading1"/>
      </w:pPr>
      <w:bookmarkStart w:id="519" w:name="_Toc44066509"/>
      <w:bookmarkStart w:id="520" w:name="_Hlk42353307"/>
      <w:r w:rsidRPr="00743CAB">
        <w:t xml:space="preserve">SECTION </w:t>
      </w:r>
      <w:r w:rsidR="007B5BE8">
        <w:t>5</w:t>
      </w:r>
      <w:r w:rsidR="008D7E5A">
        <w:t>.0</w:t>
      </w:r>
      <w:r w:rsidR="00212122" w:rsidRPr="00743CAB">
        <w:t>: Trueness Validation / Verification</w:t>
      </w:r>
      <w:bookmarkEnd w:id="519"/>
      <w:r w:rsidR="00212122" w:rsidRPr="00743CAB">
        <w:t xml:space="preserve"> </w:t>
      </w:r>
    </w:p>
    <w:bookmarkEnd w:id="520"/>
    <w:p w:rsidR="00212122" w:rsidRPr="00743CAB" w:rsidRDefault="00212122" w:rsidP="00212122">
      <w:r w:rsidRPr="00743CAB">
        <w:t>If this is not required enter Not Applicable and state why (refer also to Table 1) and delete the Work plan &amp; Partial results and conclusions sections</w:t>
      </w:r>
    </w:p>
    <w:p w:rsidR="00A175C1" w:rsidRPr="00743CAB" w:rsidRDefault="00A175C1" w:rsidP="00212122"/>
    <w:p w:rsidR="00212122" w:rsidRPr="00743CAB" w:rsidRDefault="007B5BE8" w:rsidP="00212122">
      <w:pPr>
        <w:pStyle w:val="Heading2"/>
      </w:pPr>
      <w:bookmarkStart w:id="521" w:name="_Toc44066510"/>
      <w:bookmarkStart w:id="522" w:name="_Hlk42353284"/>
      <w:r>
        <w:t>5</w:t>
      </w:r>
      <w:r w:rsidR="008D7E5A">
        <w:t>.1</w:t>
      </w:r>
      <w:r w:rsidR="00212122" w:rsidRPr="00743CAB">
        <w:t xml:space="preserve"> Work plan</w:t>
      </w:r>
      <w:bookmarkEnd w:id="521"/>
    </w:p>
    <w:bookmarkEnd w:id="522"/>
    <w:p w:rsidR="008D7E5A" w:rsidRPr="007E4992" w:rsidRDefault="008D7E5A" w:rsidP="0024678C">
      <w:pPr>
        <w:rPr>
          <w:rFonts w:asciiTheme="minorHAnsi" w:eastAsia="Times New Roman" w:hAnsiTheme="minorHAnsi" w:cstheme="minorHAnsi"/>
        </w:rPr>
      </w:pPr>
    </w:p>
    <w:p w:rsidR="003406D5" w:rsidRPr="007E4992" w:rsidRDefault="003406D5" w:rsidP="00212122">
      <w:pPr>
        <w:rPr>
          <w:rFonts w:asciiTheme="minorHAnsi" w:eastAsia="Times New Roman" w:hAnsiTheme="minorHAnsi" w:cstheme="minorHAnsi"/>
        </w:rPr>
      </w:pPr>
    </w:p>
    <w:p w:rsidR="003406D5" w:rsidRPr="007E4992" w:rsidRDefault="003406D5" w:rsidP="00212122">
      <w:pPr>
        <w:rPr>
          <w:rFonts w:asciiTheme="minorHAnsi" w:eastAsia="Times New Roman" w:hAnsiTheme="minorHAnsi" w:cstheme="minorHAnsi"/>
        </w:rPr>
      </w:pPr>
    </w:p>
    <w:tbl>
      <w:tblPr>
        <w:tblStyle w:val="TableGrid"/>
        <w:tblW w:w="0" w:type="auto"/>
        <w:tblLook w:val="04A0"/>
      </w:tblPr>
      <w:tblGrid>
        <w:gridCol w:w="2122"/>
        <w:gridCol w:w="7931"/>
      </w:tblGrid>
      <w:tr w:rsidR="003406D5" w:rsidRPr="007E4992">
        <w:trPr>
          <w:trHeight w:val="860"/>
        </w:trPr>
        <w:tc>
          <w:tcPr>
            <w:tcW w:w="2122" w:type="dxa"/>
            <w:vAlign w:val="center"/>
          </w:tcPr>
          <w:p w:rsidR="003406D5" w:rsidRPr="007E4992" w:rsidRDefault="003406D5" w:rsidP="00A938F9">
            <w:pPr>
              <w:rPr>
                <w:rFonts w:asciiTheme="minorHAnsi" w:eastAsia="Times New Roman" w:hAnsiTheme="minorHAnsi" w:cstheme="minorHAnsi"/>
                <w:b/>
                <w:bCs/>
              </w:rPr>
            </w:pPr>
            <w:r w:rsidRPr="007E4992">
              <w:rPr>
                <w:rFonts w:asciiTheme="minorHAnsi" w:eastAsia="Times New Roman" w:hAnsiTheme="minorHAnsi" w:cstheme="minorHAnsi"/>
                <w:b/>
                <w:bCs/>
              </w:rPr>
              <w:t>Section aims</w:t>
            </w:r>
          </w:p>
        </w:tc>
        <w:tc>
          <w:tcPr>
            <w:tcW w:w="7931" w:type="dxa"/>
            <w:vAlign w:val="center"/>
          </w:tcPr>
          <w:p w:rsidR="003406D5" w:rsidRPr="007E4992" w:rsidRDefault="003406D5" w:rsidP="00A938F9">
            <w:pPr>
              <w:tabs>
                <w:tab w:val="left" w:pos="3227"/>
              </w:tabs>
              <w:rPr>
                <w:rFonts w:asciiTheme="minorHAnsi" w:eastAsia="Times New Roman" w:hAnsiTheme="minorHAnsi" w:cstheme="minorHAnsi"/>
                <w:b/>
                <w:bCs/>
              </w:rPr>
            </w:pPr>
            <w:r w:rsidRPr="007E4992">
              <w:rPr>
                <w:rFonts w:asciiTheme="minorHAnsi" w:eastAsia="Times New Roman" w:hAnsiTheme="minorHAnsi" w:cstheme="minorHAnsi"/>
              </w:rPr>
              <w:t xml:space="preserve">The </w:t>
            </w:r>
            <w:proofErr w:type="spellStart"/>
            <w:r w:rsidRPr="007E4992">
              <w:rPr>
                <w:rFonts w:asciiTheme="minorHAnsi" w:eastAsia="Times New Roman" w:hAnsiTheme="minorHAnsi" w:cstheme="minorHAnsi"/>
              </w:rPr>
              <w:t>QiaSeq</w:t>
            </w:r>
            <w:proofErr w:type="spellEnd"/>
            <w:r w:rsidRPr="007E4992">
              <w:rPr>
                <w:rFonts w:asciiTheme="minorHAnsi" w:eastAsia="Times New Roman" w:hAnsiTheme="minorHAnsi" w:cstheme="minorHAnsi"/>
              </w:rPr>
              <w:t xml:space="preserve"> performance can be assessed for Trueness where quantitative variant allele burden data is available from a standardised material</w:t>
            </w:r>
          </w:p>
        </w:tc>
      </w:tr>
      <w:tr w:rsidR="003406D5" w:rsidRPr="007E4992">
        <w:trPr>
          <w:trHeight w:val="1259"/>
        </w:trPr>
        <w:tc>
          <w:tcPr>
            <w:tcW w:w="2122" w:type="dxa"/>
            <w:vAlign w:val="center"/>
          </w:tcPr>
          <w:p w:rsidR="003406D5" w:rsidRPr="007E4992" w:rsidRDefault="003406D5" w:rsidP="00A938F9">
            <w:pPr>
              <w:rPr>
                <w:rFonts w:asciiTheme="minorHAnsi" w:eastAsia="Times New Roman" w:hAnsiTheme="minorHAnsi" w:cstheme="minorHAnsi"/>
                <w:b/>
                <w:bCs/>
              </w:rPr>
            </w:pPr>
            <w:r w:rsidRPr="007E4992">
              <w:rPr>
                <w:rFonts w:asciiTheme="minorHAnsi" w:eastAsia="Times New Roman" w:hAnsiTheme="minorHAnsi" w:cstheme="minorHAnsi"/>
                <w:b/>
                <w:bCs/>
              </w:rPr>
              <w:t>Samples</w:t>
            </w:r>
          </w:p>
        </w:tc>
        <w:tc>
          <w:tcPr>
            <w:tcW w:w="7931" w:type="dxa"/>
            <w:vAlign w:val="center"/>
          </w:tcPr>
          <w:p w:rsidR="003406D5" w:rsidRPr="007E4992" w:rsidRDefault="003406D5" w:rsidP="00A938F9">
            <w:pPr>
              <w:tabs>
                <w:tab w:val="left" w:pos="3227"/>
              </w:tabs>
              <w:rPr>
                <w:rFonts w:asciiTheme="minorHAnsi" w:eastAsia="Times New Roman" w:hAnsiTheme="minorHAnsi" w:cstheme="minorHAnsi"/>
                <w:b/>
                <w:bCs/>
              </w:rPr>
            </w:pPr>
            <w:r w:rsidRPr="007E4992">
              <w:rPr>
                <w:rFonts w:asciiTheme="minorHAnsi" w:eastAsia="Times New Roman" w:hAnsiTheme="minorHAnsi" w:cstheme="minorHAnsi"/>
              </w:rPr>
              <w:t xml:space="preserve">Several repeat tests will be carried out using the Horizon Diagnostics Multiplex </w:t>
            </w:r>
            <w:proofErr w:type="spellStart"/>
            <w:r w:rsidRPr="007E4992">
              <w:rPr>
                <w:rFonts w:asciiTheme="minorHAnsi" w:eastAsia="Times New Roman" w:hAnsiTheme="minorHAnsi" w:cstheme="minorHAnsi"/>
              </w:rPr>
              <w:t>gDNA</w:t>
            </w:r>
            <w:proofErr w:type="spellEnd"/>
            <w:r w:rsidRPr="007E4992">
              <w:rPr>
                <w:rFonts w:asciiTheme="minorHAnsi" w:eastAsia="Times New Roman" w:hAnsiTheme="minorHAnsi" w:cstheme="minorHAnsi"/>
              </w:rPr>
              <w:t xml:space="preserve"> Myeloid DNA Reference Standard (#HD829) (see appended Horizon specification sheet, including batch analysis for the sample used, manufactured under ISO 13485:2016 standards). This is a </w:t>
            </w:r>
            <w:proofErr w:type="gramStart"/>
            <w:r w:rsidRPr="007E4992">
              <w:rPr>
                <w:rFonts w:asciiTheme="minorHAnsi" w:eastAsia="Times New Roman" w:hAnsiTheme="minorHAnsi" w:cstheme="minorHAnsi"/>
              </w:rPr>
              <w:t>standards</w:t>
            </w:r>
            <w:proofErr w:type="gramEnd"/>
            <w:r w:rsidRPr="007E4992">
              <w:rPr>
                <w:rFonts w:asciiTheme="minorHAnsi" w:eastAsia="Times New Roman" w:hAnsiTheme="minorHAnsi" w:cstheme="minorHAnsi"/>
              </w:rPr>
              <w:t xml:space="preserve"> with a series of known variants which have been quantified using digital droplet PCR, which can be considered as a “gold standard” of this validation. The variants range from 5% to 70% VAF and can thus be regarded as a challenging sample. In addition, previously analysed patient samples will be used</w:t>
            </w:r>
            <w:r w:rsidR="007E4992">
              <w:rPr>
                <w:rFonts w:asciiTheme="minorHAnsi" w:eastAsia="Times New Roman" w:hAnsiTheme="minorHAnsi" w:cstheme="minorHAnsi"/>
              </w:rPr>
              <w:t>.</w:t>
            </w:r>
          </w:p>
        </w:tc>
      </w:tr>
      <w:tr w:rsidR="003406D5" w:rsidRPr="007E4992">
        <w:trPr>
          <w:trHeight w:val="2259"/>
        </w:trPr>
        <w:tc>
          <w:tcPr>
            <w:tcW w:w="2122" w:type="dxa"/>
            <w:vAlign w:val="center"/>
          </w:tcPr>
          <w:p w:rsidR="003406D5" w:rsidRPr="007E4992" w:rsidRDefault="003406D5" w:rsidP="00A938F9">
            <w:pPr>
              <w:rPr>
                <w:rFonts w:asciiTheme="minorHAnsi" w:eastAsia="Times New Roman" w:hAnsiTheme="minorHAnsi" w:cstheme="minorHAnsi"/>
                <w:b/>
                <w:bCs/>
              </w:rPr>
            </w:pPr>
            <w:r w:rsidRPr="007E4992">
              <w:rPr>
                <w:rFonts w:asciiTheme="minorHAnsi" w:eastAsia="Times New Roman" w:hAnsiTheme="minorHAnsi" w:cstheme="minorHAnsi"/>
                <w:b/>
                <w:bCs/>
              </w:rPr>
              <w:t>Methodology</w:t>
            </w:r>
          </w:p>
        </w:tc>
        <w:tc>
          <w:tcPr>
            <w:tcW w:w="7931" w:type="dxa"/>
            <w:vAlign w:val="center"/>
          </w:tcPr>
          <w:p w:rsidR="003406D5" w:rsidRPr="007E4992" w:rsidRDefault="003406D5" w:rsidP="00A938F9">
            <w:pPr>
              <w:tabs>
                <w:tab w:val="left" w:pos="3227"/>
              </w:tabs>
              <w:rPr>
                <w:rFonts w:asciiTheme="minorHAnsi" w:eastAsia="Times New Roman" w:hAnsiTheme="minorHAnsi" w:cstheme="minorHAnsi"/>
                <w:b/>
                <w:bCs/>
              </w:rPr>
            </w:pPr>
            <w:r w:rsidRPr="007E4992">
              <w:rPr>
                <w:rFonts w:asciiTheme="minorHAnsi" w:eastAsia="Times New Roman" w:hAnsiTheme="minorHAnsi" w:cstheme="minorHAnsi"/>
              </w:rPr>
              <w:t xml:space="preserve">Myeloid and lymphoid </w:t>
            </w:r>
            <w:proofErr w:type="spellStart"/>
            <w:r w:rsidRPr="007E4992">
              <w:rPr>
                <w:rFonts w:asciiTheme="minorHAnsi" w:eastAsia="Times New Roman" w:hAnsiTheme="minorHAnsi" w:cstheme="minorHAnsi"/>
              </w:rPr>
              <w:t>QiaSeq</w:t>
            </w:r>
            <w:proofErr w:type="spellEnd"/>
            <w:r w:rsidRPr="007E4992">
              <w:rPr>
                <w:rFonts w:asciiTheme="minorHAnsi" w:eastAsia="Times New Roman" w:hAnsiTheme="minorHAnsi" w:cstheme="minorHAnsi"/>
              </w:rPr>
              <w:t xml:space="preserve"> library preparations will be carried out of per protocol LP-XXXX. Currently, only a sub-set of LGP variants can be analysed with the Horizon control, as this control is designed specifically for myeloid analysis. However, there are 7 genes in the Horizon </w:t>
            </w:r>
            <w:proofErr w:type="gramStart"/>
            <w:r w:rsidRPr="007E4992">
              <w:rPr>
                <w:rFonts w:asciiTheme="minorHAnsi" w:eastAsia="Times New Roman" w:hAnsiTheme="minorHAnsi" w:cstheme="minorHAnsi"/>
              </w:rPr>
              <w:t>control which</w:t>
            </w:r>
            <w:proofErr w:type="gramEnd"/>
            <w:r w:rsidRPr="007E4992">
              <w:rPr>
                <w:rFonts w:asciiTheme="minorHAnsi" w:eastAsia="Times New Roman" w:hAnsiTheme="minorHAnsi" w:cstheme="minorHAnsi"/>
              </w:rPr>
              <w:t xml:space="preserve"> have a variant that should be detectable using the LGP. Samples were run using both high and mid-output kits on the </w:t>
            </w:r>
            <w:proofErr w:type="spellStart"/>
            <w:r w:rsidRPr="007E4992">
              <w:rPr>
                <w:rFonts w:asciiTheme="minorHAnsi" w:eastAsia="Times New Roman" w:hAnsiTheme="minorHAnsi" w:cstheme="minorHAnsi"/>
              </w:rPr>
              <w:t>Illumina</w:t>
            </w:r>
            <w:proofErr w:type="spellEnd"/>
            <w:r w:rsidRPr="007E4992">
              <w:rPr>
                <w:rFonts w:asciiTheme="minorHAnsi" w:eastAsia="Times New Roman" w:hAnsiTheme="minorHAnsi" w:cstheme="minorHAnsi"/>
              </w:rPr>
              <w:t xml:space="preserve"> NextSeq550 instrument. Standard correlation and Bland-Altman analysis will be used. This bias analysis, calculates the value determined by one method minus the value determined by the other method (Horizon control values). If one method is sometimes higher, and sometimes the other method is higher, the average of the differences will be close to zero. If it is not close to zero, this indicates that the two assay methods are systematically producing different results. The standard deviation (SD) of the differences between the two assay methods (labelled as the SD of bias) is used to calculate the limits of agreement, computed as the mean bias plus or minus 1.96 times its SD</w:t>
            </w:r>
            <w:r w:rsidR="007E4992">
              <w:rPr>
                <w:rFonts w:asciiTheme="minorHAnsi" w:eastAsia="Times New Roman" w:hAnsiTheme="minorHAnsi" w:cstheme="minorHAnsi"/>
              </w:rPr>
              <w:t>.</w:t>
            </w:r>
          </w:p>
        </w:tc>
      </w:tr>
    </w:tbl>
    <w:p w:rsidR="003406D5" w:rsidRDefault="003406D5" w:rsidP="00212122">
      <w:pPr>
        <w:rPr>
          <w:rFonts w:ascii="Arial" w:eastAsia="Times New Roman" w:hAnsi="Arial" w:cs="Arial"/>
          <w:sz w:val="20"/>
          <w:szCs w:val="20"/>
        </w:rPr>
      </w:pPr>
    </w:p>
    <w:p w:rsidR="00212122" w:rsidRPr="004B21B0" w:rsidRDefault="00212122" w:rsidP="00212122">
      <w:pPr>
        <w:rPr>
          <w:rFonts w:ascii="Arial" w:eastAsia="Times New Roman" w:hAnsi="Arial" w:cs="Arial"/>
          <w:sz w:val="20"/>
          <w:szCs w:val="20"/>
        </w:rPr>
      </w:pPr>
      <w:r w:rsidRPr="00743CAB">
        <w:br w:type="page"/>
      </w:r>
    </w:p>
    <w:p w:rsidR="00212122" w:rsidRPr="00743CAB" w:rsidRDefault="007B5BE8" w:rsidP="00212122">
      <w:pPr>
        <w:pStyle w:val="Heading2"/>
        <w:rPr>
          <w:rFonts w:eastAsia="Times New Roman"/>
        </w:rPr>
      </w:pPr>
      <w:bookmarkStart w:id="523" w:name="_Toc44066511"/>
      <w:bookmarkStart w:id="524" w:name="_Hlk42353337"/>
      <w:r>
        <w:t>5</w:t>
      </w:r>
      <w:r w:rsidR="008D7E5A">
        <w:t>.2</w:t>
      </w:r>
      <w:r w:rsidR="00212122" w:rsidRPr="00743CAB">
        <w:t xml:space="preserve"> </w:t>
      </w:r>
      <w:r w:rsidR="00304091">
        <w:t>R</w:t>
      </w:r>
      <w:r w:rsidR="00212122" w:rsidRPr="00743CAB">
        <w:rPr>
          <w:rFonts w:eastAsia="Times New Roman"/>
        </w:rPr>
        <w:t>esults</w:t>
      </w:r>
      <w:bookmarkEnd w:id="523"/>
    </w:p>
    <w:bookmarkEnd w:id="524"/>
    <w:p w:rsidR="00212122" w:rsidRDefault="00212122" w:rsidP="00212122">
      <w:pPr>
        <w:rPr>
          <w:rFonts w:ascii="Arial" w:eastAsia="Times New Roman" w:hAnsi="Arial" w:cs="Arial"/>
          <w:b/>
          <w:bCs/>
        </w:rPr>
      </w:pPr>
    </w:p>
    <w:p w:rsidR="00BB3BF7" w:rsidRPr="007E4992" w:rsidRDefault="009B60C1" w:rsidP="004553D5">
      <w:pPr>
        <w:pStyle w:val="Heading2"/>
        <w:rPr>
          <w:rFonts w:eastAsia="Times New Roman"/>
        </w:rPr>
      </w:pPr>
      <w:bookmarkStart w:id="525" w:name="_Toc44066512"/>
      <w:proofErr w:type="spellStart"/>
      <w:r>
        <w:rPr>
          <w:rFonts w:eastAsia="Times New Roman"/>
        </w:rPr>
        <w:t>QiaSeq</w:t>
      </w:r>
      <w:proofErr w:type="spellEnd"/>
      <w:r>
        <w:rPr>
          <w:rFonts w:eastAsia="Times New Roman"/>
        </w:rPr>
        <w:t xml:space="preserve"> MGP </w:t>
      </w:r>
      <w:r w:rsidR="000A25C1" w:rsidRPr="007E4992">
        <w:rPr>
          <w:rFonts w:eastAsia="Times New Roman"/>
        </w:rPr>
        <w:t xml:space="preserve">Trueness data using </w:t>
      </w:r>
      <w:r w:rsidR="00600968" w:rsidRPr="007E4992">
        <w:rPr>
          <w:rFonts w:eastAsia="Times New Roman"/>
        </w:rPr>
        <w:t xml:space="preserve">multiple repeats </w:t>
      </w:r>
      <w:r w:rsidR="000A25C1" w:rsidRPr="007E4992">
        <w:rPr>
          <w:rFonts w:eastAsia="Times New Roman"/>
        </w:rPr>
        <w:t>under different run conditions</w:t>
      </w:r>
      <w:bookmarkEnd w:id="525"/>
    </w:p>
    <w:p w:rsidR="00BB3BF7" w:rsidRPr="007E4992" w:rsidRDefault="00BB3BF7" w:rsidP="00BB3BF7">
      <w:pPr>
        <w:rPr>
          <w:rFonts w:asciiTheme="minorHAnsi" w:eastAsia="Times New Roman" w:hAnsiTheme="minorHAnsi" w:cstheme="minorHAnsi"/>
        </w:rPr>
      </w:pPr>
    </w:p>
    <w:p w:rsidR="00BB3BF7" w:rsidRPr="007E4992" w:rsidRDefault="007B5BE8" w:rsidP="00BB3BF7">
      <w:pPr>
        <w:rPr>
          <w:rFonts w:asciiTheme="minorHAnsi" w:eastAsia="Times New Roman" w:hAnsiTheme="minorHAnsi" w:cstheme="minorHAnsi"/>
        </w:rPr>
      </w:pPr>
      <w:r>
        <w:rPr>
          <w:rFonts w:asciiTheme="minorHAnsi" w:eastAsia="Times New Roman" w:hAnsiTheme="minorHAnsi" w:cstheme="minorHAnsi"/>
        </w:rPr>
        <w:t xml:space="preserve">The </w:t>
      </w:r>
      <w:r w:rsidR="005D3D71" w:rsidRPr="007E4992">
        <w:rPr>
          <w:rFonts w:asciiTheme="minorHAnsi" w:eastAsia="Times New Roman" w:hAnsiTheme="minorHAnsi" w:cstheme="minorHAnsi"/>
        </w:rPr>
        <w:t xml:space="preserve">Horizon </w:t>
      </w:r>
      <w:r>
        <w:rPr>
          <w:rFonts w:asciiTheme="minorHAnsi" w:eastAsia="Times New Roman" w:hAnsiTheme="minorHAnsi" w:cstheme="minorHAnsi"/>
        </w:rPr>
        <w:t xml:space="preserve">Myeloid </w:t>
      </w:r>
      <w:r w:rsidR="005D3D71" w:rsidRPr="007E4992">
        <w:rPr>
          <w:rFonts w:asciiTheme="minorHAnsi" w:eastAsia="Times New Roman" w:hAnsiTheme="minorHAnsi" w:cstheme="minorHAnsi"/>
        </w:rPr>
        <w:t xml:space="preserve">standard control samples </w:t>
      </w:r>
      <w:r w:rsidR="00600968" w:rsidRPr="007E4992">
        <w:rPr>
          <w:rFonts w:asciiTheme="minorHAnsi" w:eastAsia="Times New Roman" w:hAnsiTheme="minorHAnsi" w:cstheme="minorHAnsi"/>
        </w:rPr>
        <w:t>were</w:t>
      </w:r>
      <w:r w:rsidR="00DE2149" w:rsidRPr="007E4992">
        <w:rPr>
          <w:rFonts w:asciiTheme="minorHAnsi" w:eastAsia="Times New Roman" w:hAnsiTheme="minorHAnsi" w:cstheme="minorHAnsi"/>
        </w:rPr>
        <w:t xml:space="preserve"> analysed</w:t>
      </w:r>
      <w:r w:rsidR="00D9087B" w:rsidRPr="007E4992">
        <w:rPr>
          <w:rFonts w:asciiTheme="minorHAnsi" w:eastAsia="Times New Roman" w:hAnsiTheme="minorHAnsi" w:cstheme="minorHAnsi"/>
        </w:rPr>
        <w:t xml:space="preserve"> using the </w:t>
      </w:r>
      <w:proofErr w:type="spellStart"/>
      <w:r w:rsidR="00D9087B" w:rsidRPr="007E4992">
        <w:rPr>
          <w:rFonts w:asciiTheme="minorHAnsi" w:eastAsia="Times New Roman" w:hAnsiTheme="minorHAnsi" w:cstheme="minorHAnsi"/>
        </w:rPr>
        <w:t>QiaSeq</w:t>
      </w:r>
      <w:proofErr w:type="spellEnd"/>
      <w:r w:rsidR="00D9087B" w:rsidRPr="007E4992">
        <w:rPr>
          <w:rFonts w:asciiTheme="minorHAnsi" w:eastAsia="Times New Roman" w:hAnsiTheme="minorHAnsi" w:cstheme="minorHAnsi"/>
        </w:rPr>
        <w:t xml:space="preserve"> MGP</w:t>
      </w:r>
      <w:r w:rsidR="00DE2149" w:rsidRPr="007E4992">
        <w:rPr>
          <w:rFonts w:asciiTheme="minorHAnsi" w:eastAsia="Times New Roman" w:hAnsiTheme="minorHAnsi" w:cstheme="minorHAnsi"/>
        </w:rPr>
        <w:t xml:space="preserve"> after being</w:t>
      </w:r>
      <w:r w:rsidR="005D3D71" w:rsidRPr="007E4992">
        <w:rPr>
          <w:rFonts w:asciiTheme="minorHAnsi" w:eastAsia="Times New Roman" w:hAnsiTheme="minorHAnsi" w:cstheme="minorHAnsi"/>
        </w:rPr>
        <w:t xml:space="preserve"> run multiple times under different run conditions. The table </w:t>
      </w:r>
      <w:r w:rsidR="00DE2149" w:rsidRPr="007E4992">
        <w:rPr>
          <w:rFonts w:asciiTheme="minorHAnsi" w:eastAsia="Times New Roman" w:hAnsiTheme="minorHAnsi" w:cstheme="minorHAnsi"/>
        </w:rPr>
        <w:t xml:space="preserve">shows the expected </w:t>
      </w:r>
      <w:r w:rsidR="0084355A" w:rsidRPr="007E4992">
        <w:rPr>
          <w:rFonts w:asciiTheme="minorHAnsi" w:eastAsia="Times New Roman" w:hAnsiTheme="minorHAnsi" w:cstheme="minorHAnsi"/>
        </w:rPr>
        <w:t>%</w:t>
      </w:r>
      <w:r w:rsidR="00DE2149" w:rsidRPr="007E4992">
        <w:rPr>
          <w:rFonts w:asciiTheme="minorHAnsi" w:eastAsia="Times New Roman" w:hAnsiTheme="minorHAnsi" w:cstheme="minorHAnsi"/>
        </w:rPr>
        <w:t>VAF of each variant and the corresponding results of the samples.</w:t>
      </w:r>
    </w:p>
    <w:p w:rsidR="005D3D71" w:rsidRDefault="005D3D71" w:rsidP="00BB3BF7">
      <w:pPr>
        <w:rPr>
          <w:rFonts w:ascii="Arial" w:eastAsia="Times New Roman" w:hAnsi="Arial" w:cs="Arial"/>
          <w:sz w:val="20"/>
          <w:szCs w:val="20"/>
        </w:rPr>
      </w:pPr>
    </w:p>
    <w:tbl>
      <w:tblPr>
        <w:tblStyle w:val="GridTable4Accent1"/>
        <w:tblW w:w="0" w:type="auto"/>
        <w:tblLayout w:type="fixed"/>
        <w:tblLook w:val="04A0"/>
      </w:tblPr>
      <w:tblGrid>
        <w:gridCol w:w="1361"/>
        <w:gridCol w:w="964"/>
        <w:gridCol w:w="947"/>
        <w:gridCol w:w="947"/>
        <w:gridCol w:w="947"/>
        <w:gridCol w:w="947"/>
        <w:gridCol w:w="947"/>
        <w:gridCol w:w="947"/>
        <w:gridCol w:w="947"/>
        <w:gridCol w:w="947"/>
      </w:tblGrid>
      <w:tr w:rsidR="005D3D71" w:rsidRPr="005D3D71">
        <w:trPr>
          <w:cnfStyle w:val="100000000000"/>
          <w:trHeight w:val="300"/>
        </w:trPr>
        <w:tc>
          <w:tcPr>
            <w:cnfStyle w:val="001000000000"/>
            <w:tcW w:w="1361" w:type="dxa"/>
            <w:noWrap/>
            <w:vAlign w:val="center"/>
          </w:tcPr>
          <w:p w:rsidR="005D3D71" w:rsidRPr="005D3D71" w:rsidRDefault="005D3D71" w:rsidP="005D3D71">
            <w:pPr>
              <w:jc w:val="center"/>
              <w:rPr>
                <w:rFonts w:ascii="Arial" w:eastAsia="Times New Roman" w:hAnsi="Arial" w:cs="Arial"/>
                <w:color w:val="000000"/>
                <w:sz w:val="16"/>
                <w:szCs w:val="16"/>
              </w:rPr>
            </w:pPr>
            <w:r w:rsidRPr="005D3D71">
              <w:rPr>
                <w:rFonts w:ascii="Arial" w:eastAsia="Times New Roman" w:hAnsi="Arial" w:cs="Arial"/>
                <w:color w:val="000000"/>
                <w:sz w:val="16"/>
                <w:szCs w:val="16"/>
              </w:rPr>
              <w:t>Gene and variant</w:t>
            </w:r>
          </w:p>
        </w:tc>
        <w:tc>
          <w:tcPr>
            <w:tcW w:w="964" w:type="dxa"/>
            <w:noWrap/>
            <w:vAlign w:val="center"/>
          </w:tcPr>
          <w:p w:rsidR="005D3D71" w:rsidRPr="005D3D71" w:rsidRDefault="005D3D71" w:rsidP="005D3D71">
            <w:pPr>
              <w:jc w:val="center"/>
              <w:cnfStyle w:val="100000000000"/>
              <w:rPr>
                <w:rFonts w:ascii="Arial" w:eastAsia="Times New Roman" w:hAnsi="Arial" w:cs="Arial"/>
                <w:color w:val="231F20"/>
                <w:sz w:val="16"/>
                <w:szCs w:val="16"/>
              </w:rPr>
            </w:pPr>
            <w:r w:rsidRPr="005D3D71">
              <w:rPr>
                <w:rFonts w:ascii="Arial" w:eastAsia="Times New Roman" w:hAnsi="Arial" w:cs="Arial"/>
                <w:color w:val="231F20"/>
                <w:sz w:val="16"/>
                <w:szCs w:val="16"/>
              </w:rPr>
              <w:t>Expected</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HC-1H</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HC-2H</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HC-3H</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HC-4H</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HC-1M</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HC-2-M</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HC-3M</w:t>
            </w:r>
          </w:p>
        </w:tc>
        <w:tc>
          <w:tcPr>
            <w:tcW w:w="947" w:type="dxa"/>
            <w:noWrap/>
            <w:vAlign w:val="center"/>
          </w:tcPr>
          <w:p w:rsidR="005D3D71" w:rsidRPr="005D3D71" w:rsidRDefault="005D3D71" w:rsidP="005D3D71">
            <w:pPr>
              <w:jc w:val="center"/>
              <w:cnfStyle w:val="100000000000"/>
              <w:rPr>
                <w:rFonts w:ascii="Arial" w:eastAsia="Times New Roman" w:hAnsi="Arial" w:cs="Arial"/>
                <w:color w:val="000000"/>
                <w:sz w:val="16"/>
                <w:szCs w:val="16"/>
              </w:rPr>
            </w:pPr>
            <w:r w:rsidRPr="005D3D71">
              <w:rPr>
                <w:rFonts w:ascii="Arial" w:eastAsia="Times New Roman" w:hAnsi="Arial" w:cs="Arial"/>
                <w:color w:val="000000"/>
                <w:sz w:val="16"/>
                <w:szCs w:val="16"/>
              </w:rPr>
              <w:t>HC-4M</w:t>
            </w:r>
          </w:p>
        </w:tc>
      </w:tr>
      <w:tr w:rsidR="005D3D71" w:rsidRPr="005D3D71">
        <w:trPr>
          <w:cnfStyle w:val="000000100000"/>
          <w:trHeight w:val="48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ASXL1</w:t>
            </w:r>
            <w:r>
              <w:rPr>
                <w:rFonts w:ascii="Arial" w:eastAsia="Times New Roman" w:hAnsi="Arial" w:cs="Arial"/>
                <w:sz w:val="16"/>
                <w:szCs w:val="16"/>
              </w:rPr>
              <w:t xml:space="preserve"> </w:t>
            </w:r>
            <w:r w:rsidRPr="005D3D71">
              <w:rPr>
                <w:rFonts w:ascii="Arial" w:eastAsia="Times New Roman" w:hAnsi="Arial" w:cs="Arial"/>
                <w:sz w:val="16"/>
                <w:szCs w:val="16"/>
              </w:rPr>
              <w:t>G646fs*12</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39.40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31</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29</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31</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31</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26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28</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29</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ASXL1</w:t>
            </w:r>
            <w:r>
              <w:rPr>
                <w:rFonts w:ascii="Arial" w:eastAsia="Times New Roman" w:hAnsi="Arial" w:cs="Arial"/>
                <w:sz w:val="16"/>
                <w:szCs w:val="16"/>
              </w:rPr>
              <w:t xml:space="preserve"> </w:t>
            </w:r>
            <w:r w:rsidRPr="005D3D71">
              <w:rPr>
                <w:rFonts w:ascii="Arial" w:eastAsia="Times New Roman" w:hAnsi="Arial" w:cs="Arial"/>
                <w:sz w:val="16"/>
                <w:szCs w:val="16"/>
              </w:rPr>
              <w:t>W796C</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4.89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7</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BCOR</w:t>
            </w:r>
            <w:r>
              <w:rPr>
                <w:rFonts w:ascii="Arial" w:eastAsia="Times New Roman" w:hAnsi="Arial" w:cs="Arial"/>
                <w:sz w:val="16"/>
                <w:szCs w:val="16"/>
              </w:rPr>
              <w:t xml:space="preserve"> </w:t>
            </w:r>
            <w:r w:rsidRPr="005D3D71">
              <w:rPr>
                <w:rFonts w:ascii="Arial" w:eastAsia="Times New Roman" w:hAnsi="Arial" w:cs="Arial"/>
                <w:sz w:val="16"/>
                <w:szCs w:val="16"/>
              </w:rPr>
              <w:t>Q1174fs*8</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66.10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68</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69</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66</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CBL</w:t>
            </w:r>
            <w:r>
              <w:rPr>
                <w:rFonts w:ascii="Arial" w:eastAsia="Times New Roman" w:hAnsi="Arial" w:cs="Arial"/>
                <w:sz w:val="16"/>
                <w:szCs w:val="16"/>
              </w:rPr>
              <w:t xml:space="preserve"> </w:t>
            </w:r>
            <w:r w:rsidRPr="005D3D71">
              <w:rPr>
                <w:rFonts w:ascii="Arial" w:eastAsia="Times New Roman" w:hAnsi="Arial" w:cs="Arial"/>
                <w:sz w:val="16"/>
                <w:szCs w:val="16"/>
              </w:rPr>
              <w:t>S403F</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4.95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7</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3</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7</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3</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DNMT3A</w:t>
            </w:r>
            <w:r>
              <w:rPr>
                <w:rFonts w:ascii="Arial" w:eastAsia="Times New Roman" w:hAnsi="Arial" w:cs="Arial"/>
                <w:sz w:val="16"/>
                <w:szCs w:val="16"/>
              </w:rPr>
              <w:t xml:space="preserve"> </w:t>
            </w:r>
            <w:r w:rsidRPr="005D3D71">
              <w:rPr>
                <w:rFonts w:ascii="Arial" w:eastAsia="Times New Roman" w:hAnsi="Arial" w:cs="Arial"/>
                <w:sz w:val="16"/>
                <w:szCs w:val="16"/>
              </w:rPr>
              <w:t>R882C</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4.71</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EZH2</w:t>
            </w:r>
            <w:r>
              <w:rPr>
                <w:rFonts w:ascii="Arial" w:eastAsia="Times New Roman" w:hAnsi="Arial" w:cs="Arial"/>
                <w:sz w:val="16"/>
                <w:szCs w:val="16"/>
              </w:rPr>
              <w:t xml:space="preserve"> </w:t>
            </w:r>
            <w:r w:rsidRPr="005D3D71">
              <w:rPr>
                <w:rFonts w:ascii="Arial" w:eastAsia="Times New Roman" w:hAnsi="Arial" w:cs="Arial"/>
                <w:sz w:val="16"/>
                <w:szCs w:val="16"/>
              </w:rPr>
              <w:t>R418Q</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4.66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FLT3</w:t>
            </w:r>
            <w:r>
              <w:rPr>
                <w:rFonts w:ascii="Arial" w:eastAsia="Times New Roman" w:hAnsi="Arial" w:cs="Arial"/>
                <w:sz w:val="16"/>
                <w:szCs w:val="16"/>
              </w:rPr>
              <w:t xml:space="preserve"> </w:t>
            </w:r>
            <w:r w:rsidRPr="005D3D71">
              <w:rPr>
                <w:rFonts w:ascii="Arial" w:eastAsia="Times New Roman" w:hAnsi="Arial" w:cs="Arial"/>
                <w:sz w:val="16"/>
                <w:szCs w:val="16"/>
              </w:rPr>
              <w:t>D835Y</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5.22</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GATA1</w:t>
            </w:r>
            <w:r>
              <w:rPr>
                <w:rFonts w:ascii="Arial" w:eastAsia="Times New Roman" w:hAnsi="Arial" w:cs="Arial"/>
                <w:sz w:val="16"/>
                <w:szCs w:val="16"/>
              </w:rPr>
              <w:t xml:space="preserve"> </w:t>
            </w:r>
            <w:r w:rsidRPr="005D3D71">
              <w:rPr>
                <w:rFonts w:ascii="Arial" w:eastAsia="Times New Roman" w:hAnsi="Arial" w:cs="Arial"/>
                <w:sz w:val="16"/>
                <w:szCs w:val="16"/>
              </w:rPr>
              <w:t>Q119*</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11.00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13</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12</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GATA2</w:t>
            </w:r>
            <w:r>
              <w:rPr>
                <w:rFonts w:ascii="Arial" w:eastAsia="Times New Roman" w:hAnsi="Arial" w:cs="Arial"/>
                <w:sz w:val="16"/>
                <w:szCs w:val="16"/>
              </w:rPr>
              <w:t xml:space="preserve"> </w:t>
            </w:r>
            <w:r w:rsidRPr="005D3D71">
              <w:rPr>
                <w:rFonts w:ascii="Arial" w:eastAsia="Times New Roman" w:hAnsi="Arial" w:cs="Arial"/>
                <w:sz w:val="16"/>
                <w:szCs w:val="16"/>
              </w:rPr>
              <w:t>G200fs*18</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34.60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32</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32</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IDH1</w:t>
            </w:r>
            <w:r>
              <w:rPr>
                <w:rFonts w:ascii="Arial" w:eastAsia="Times New Roman" w:hAnsi="Arial" w:cs="Arial"/>
                <w:sz w:val="16"/>
                <w:szCs w:val="16"/>
              </w:rPr>
              <w:t xml:space="preserve"> </w:t>
            </w:r>
            <w:r w:rsidRPr="005D3D71">
              <w:rPr>
                <w:rFonts w:ascii="Arial" w:eastAsia="Times New Roman" w:hAnsi="Arial" w:cs="Arial"/>
                <w:sz w:val="16"/>
                <w:szCs w:val="16"/>
              </w:rPr>
              <w:t>R132C</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4.78</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3</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IDH2</w:t>
            </w:r>
            <w:r>
              <w:rPr>
                <w:rFonts w:ascii="Arial" w:eastAsia="Times New Roman" w:hAnsi="Arial" w:cs="Arial"/>
                <w:sz w:val="16"/>
                <w:szCs w:val="16"/>
              </w:rPr>
              <w:t xml:space="preserve"> </w:t>
            </w:r>
            <w:r w:rsidRPr="005D3D71">
              <w:rPr>
                <w:rFonts w:ascii="Arial" w:eastAsia="Times New Roman" w:hAnsi="Arial" w:cs="Arial"/>
                <w:sz w:val="16"/>
                <w:szCs w:val="16"/>
              </w:rPr>
              <w:t>R172K</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5.14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31</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JAK2</w:t>
            </w:r>
            <w:r>
              <w:rPr>
                <w:rFonts w:ascii="Arial" w:eastAsia="Times New Roman" w:hAnsi="Arial" w:cs="Arial"/>
                <w:sz w:val="16"/>
                <w:szCs w:val="16"/>
              </w:rPr>
              <w:t xml:space="preserve"> </w:t>
            </w:r>
            <w:r w:rsidRPr="005D3D71">
              <w:rPr>
                <w:rFonts w:ascii="Arial" w:eastAsia="Times New Roman" w:hAnsi="Arial" w:cs="Arial"/>
                <w:sz w:val="16"/>
                <w:szCs w:val="16"/>
              </w:rPr>
              <w:t>F537</w:t>
            </w:r>
            <w:r>
              <w:rPr>
                <w:rFonts w:ascii="Arial" w:eastAsia="Times New Roman" w:hAnsi="Arial" w:cs="Arial"/>
                <w:sz w:val="16"/>
                <w:szCs w:val="16"/>
              </w:rPr>
              <w:t xml:space="preserve"> </w:t>
            </w:r>
            <w:r w:rsidRPr="005D3D71">
              <w:rPr>
                <w:rFonts w:ascii="Arial" w:eastAsia="Times New Roman" w:hAnsi="Arial" w:cs="Arial"/>
                <w:sz w:val="16"/>
                <w:szCs w:val="16"/>
              </w:rPr>
              <w:t>K539&gt;L</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5.02</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JAK2</w:t>
            </w:r>
            <w:r>
              <w:rPr>
                <w:rFonts w:ascii="Arial" w:eastAsia="Times New Roman" w:hAnsi="Arial" w:cs="Arial"/>
                <w:sz w:val="16"/>
                <w:szCs w:val="16"/>
              </w:rPr>
              <w:t xml:space="preserve"> </w:t>
            </w:r>
            <w:r w:rsidRPr="005D3D71">
              <w:rPr>
                <w:rFonts w:ascii="Arial" w:eastAsia="Times New Roman" w:hAnsi="Arial" w:cs="Arial"/>
                <w:sz w:val="16"/>
                <w:szCs w:val="16"/>
              </w:rPr>
              <w:t>V617F</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5.04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KRAS</w:t>
            </w:r>
            <w:r>
              <w:rPr>
                <w:rFonts w:ascii="Arial" w:eastAsia="Times New Roman" w:hAnsi="Arial" w:cs="Arial"/>
                <w:sz w:val="16"/>
                <w:szCs w:val="16"/>
              </w:rPr>
              <w:t xml:space="preserve"> </w:t>
            </w:r>
            <w:r w:rsidRPr="005D3D71">
              <w:rPr>
                <w:rFonts w:ascii="Arial" w:eastAsia="Times New Roman" w:hAnsi="Arial" w:cs="Arial"/>
                <w:sz w:val="16"/>
                <w:szCs w:val="16"/>
              </w:rPr>
              <w:t>G13D</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37.90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39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37</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41</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NPM1</w:t>
            </w:r>
            <w:r>
              <w:rPr>
                <w:rFonts w:ascii="Arial" w:eastAsia="Times New Roman" w:hAnsi="Arial" w:cs="Arial"/>
                <w:sz w:val="16"/>
                <w:szCs w:val="16"/>
              </w:rPr>
              <w:t xml:space="preserve"> </w:t>
            </w:r>
            <w:r w:rsidRPr="005D3D71">
              <w:rPr>
                <w:rFonts w:ascii="Arial" w:eastAsia="Times New Roman" w:hAnsi="Arial" w:cs="Arial"/>
                <w:sz w:val="16"/>
                <w:szCs w:val="16"/>
              </w:rPr>
              <w:t>W288fs*12</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5.02</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NRAS</w:t>
            </w:r>
            <w:r>
              <w:rPr>
                <w:rFonts w:ascii="Arial" w:eastAsia="Times New Roman" w:hAnsi="Arial" w:cs="Arial"/>
                <w:sz w:val="16"/>
                <w:szCs w:val="16"/>
              </w:rPr>
              <w:t xml:space="preserve"> </w:t>
            </w:r>
            <w:r w:rsidRPr="005D3D71">
              <w:rPr>
                <w:rFonts w:ascii="Arial" w:eastAsia="Times New Roman" w:hAnsi="Arial" w:cs="Arial"/>
                <w:sz w:val="16"/>
                <w:szCs w:val="16"/>
              </w:rPr>
              <w:t>Q61L</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10.20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13</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11</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10</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9</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11</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RUNX1</w:t>
            </w:r>
            <w:r>
              <w:rPr>
                <w:rFonts w:ascii="Arial" w:eastAsia="Times New Roman" w:hAnsi="Arial" w:cs="Arial"/>
                <w:sz w:val="16"/>
                <w:szCs w:val="16"/>
              </w:rPr>
              <w:t xml:space="preserve"> </w:t>
            </w:r>
            <w:r w:rsidRPr="005D3D71">
              <w:rPr>
                <w:rFonts w:ascii="Arial" w:eastAsia="Times New Roman" w:hAnsi="Arial" w:cs="Arial"/>
                <w:sz w:val="16"/>
                <w:szCs w:val="16"/>
              </w:rPr>
              <w:t>M267I</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34.20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33</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30</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29</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35</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SF3B1</w:t>
            </w:r>
            <w:r>
              <w:rPr>
                <w:rFonts w:ascii="Arial" w:eastAsia="Times New Roman" w:hAnsi="Arial" w:cs="Arial"/>
                <w:sz w:val="16"/>
                <w:szCs w:val="16"/>
              </w:rPr>
              <w:t xml:space="preserve"> </w:t>
            </w:r>
            <w:r w:rsidRPr="005D3D71">
              <w:rPr>
                <w:rFonts w:ascii="Arial" w:eastAsia="Times New Roman" w:hAnsi="Arial" w:cs="Arial"/>
                <w:sz w:val="16"/>
                <w:szCs w:val="16"/>
              </w:rPr>
              <w:t>G740E</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4.96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TET2</w:t>
            </w:r>
            <w:r>
              <w:rPr>
                <w:rFonts w:ascii="Arial" w:eastAsia="Times New Roman" w:hAnsi="Arial" w:cs="Arial"/>
                <w:sz w:val="16"/>
                <w:szCs w:val="16"/>
              </w:rPr>
              <w:t xml:space="preserve"> </w:t>
            </w:r>
            <w:r w:rsidRPr="005D3D71">
              <w:rPr>
                <w:rFonts w:ascii="Arial" w:eastAsia="Times New Roman" w:hAnsi="Arial" w:cs="Arial"/>
                <w:sz w:val="16"/>
                <w:szCs w:val="16"/>
              </w:rPr>
              <w:t>R1261H</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4.77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4</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TP53</w:t>
            </w:r>
            <w:r>
              <w:rPr>
                <w:rFonts w:ascii="Arial" w:eastAsia="Times New Roman" w:hAnsi="Arial" w:cs="Arial"/>
                <w:sz w:val="16"/>
                <w:szCs w:val="16"/>
              </w:rPr>
              <w:t xml:space="preserve"> </w:t>
            </w:r>
            <w:r w:rsidRPr="005D3D71">
              <w:rPr>
                <w:rFonts w:ascii="Arial" w:eastAsia="Times New Roman" w:hAnsi="Arial" w:cs="Arial"/>
                <w:sz w:val="16"/>
                <w:szCs w:val="16"/>
              </w:rPr>
              <w:t>S241F</w:t>
            </w:r>
          </w:p>
        </w:tc>
        <w:tc>
          <w:tcPr>
            <w:tcW w:w="964" w:type="dxa"/>
            <w:noWrap/>
            <w:vAlign w:val="center"/>
          </w:tcPr>
          <w:p w:rsidR="005D3D71" w:rsidRPr="005D3D71" w:rsidRDefault="005D3D71" w:rsidP="005D3D71">
            <w:pPr>
              <w:jc w:val="center"/>
              <w:cnfStyle w:val="000000000000"/>
              <w:rPr>
                <w:rFonts w:ascii="Arial" w:eastAsia="Times New Roman" w:hAnsi="Arial" w:cs="Arial"/>
                <w:color w:val="231F20"/>
                <w:sz w:val="16"/>
                <w:szCs w:val="16"/>
              </w:rPr>
            </w:pPr>
            <w:r w:rsidRPr="005D3D71">
              <w:rPr>
                <w:rFonts w:ascii="Arial" w:eastAsia="Times New Roman" w:hAnsi="Arial" w:cs="Arial"/>
                <w:color w:val="231F20"/>
                <w:sz w:val="16"/>
                <w:szCs w:val="16"/>
              </w:rPr>
              <w:t>5.17</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6</w:t>
            </w:r>
          </w:p>
        </w:tc>
        <w:tc>
          <w:tcPr>
            <w:tcW w:w="947" w:type="dxa"/>
            <w:noWrap/>
            <w:vAlign w:val="center"/>
          </w:tcPr>
          <w:p w:rsidR="005D3D71" w:rsidRPr="005D3D71" w:rsidRDefault="005D3D71" w:rsidP="005D3D71">
            <w:pPr>
              <w:jc w:val="center"/>
              <w:cnfStyle w:val="000000000000"/>
              <w:rPr>
                <w:rFonts w:ascii="Arial" w:eastAsia="Times New Roman" w:hAnsi="Arial" w:cs="Arial"/>
                <w:color w:val="000000"/>
                <w:sz w:val="16"/>
                <w:szCs w:val="16"/>
              </w:rPr>
            </w:pPr>
            <w:r w:rsidRPr="005D3D71">
              <w:rPr>
                <w:rFonts w:ascii="Arial" w:eastAsia="Times New Roman" w:hAnsi="Arial" w:cs="Arial"/>
                <w:color w:val="000000"/>
                <w:sz w:val="16"/>
                <w:szCs w:val="16"/>
              </w:rPr>
              <w:t>5</w:t>
            </w:r>
          </w:p>
        </w:tc>
      </w:tr>
      <w:tr w:rsidR="005D3D71" w:rsidRPr="005D3D71">
        <w:trPr>
          <w:cnfStyle w:val="000000100000"/>
          <w:trHeight w:val="300"/>
        </w:trPr>
        <w:tc>
          <w:tcPr>
            <w:cnfStyle w:val="001000000000"/>
            <w:tcW w:w="1361" w:type="dxa"/>
            <w:vAlign w:val="center"/>
          </w:tcPr>
          <w:p w:rsidR="005D3D71" w:rsidRPr="005D3D71" w:rsidRDefault="005D3D71" w:rsidP="005D3D71">
            <w:pPr>
              <w:jc w:val="center"/>
              <w:rPr>
                <w:rFonts w:ascii="Arial" w:eastAsia="Times New Roman" w:hAnsi="Arial" w:cs="Arial"/>
                <w:sz w:val="16"/>
                <w:szCs w:val="16"/>
              </w:rPr>
            </w:pPr>
            <w:r w:rsidRPr="005D3D71">
              <w:rPr>
                <w:rFonts w:ascii="Arial" w:eastAsia="Times New Roman" w:hAnsi="Arial" w:cs="Arial"/>
                <w:sz w:val="16"/>
                <w:szCs w:val="16"/>
              </w:rPr>
              <w:t>FLT3-ITD</w:t>
            </w:r>
            <w:r w:rsidR="00DE2149">
              <w:rPr>
                <w:rFonts w:ascii="Arial" w:eastAsia="Times New Roman" w:hAnsi="Arial" w:cs="Arial"/>
                <w:sz w:val="16"/>
                <w:szCs w:val="16"/>
              </w:rPr>
              <w:t xml:space="preserve"> (300bp)</w:t>
            </w:r>
          </w:p>
        </w:tc>
        <w:tc>
          <w:tcPr>
            <w:tcW w:w="964" w:type="dxa"/>
            <w:noWrap/>
            <w:vAlign w:val="center"/>
          </w:tcPr>
          <w:p w:rsidR="005D3D71" w:rsidRPr="005D3D71" w:rsidRDefault="005D3D71" w:rsidP="005D3D71">
            <w:pPr>
              <w:jc w:val="center"/>
              <w:cnfStyle w:val="000000100000"/>
              <w:rPr>
                <w:rFonts w:ascii="Arial" w:eastAsia="Times New Roman" w:hAnsi="Arial" w:cs="Arial"/>
                <w:color w:val="231F20"/>
                <w:sz w:val="16"/>
                <w:szCs w:val="16"/>
              </w:rPr>
            </w:pPr>
            <w:r w:rsidRPr="005D3D71">
              <w:rPr>
                <w:rFonts w:ascii="Arial" w:eastAsia="Times New Roman" w:hAnsi="Arial" w:cs="Arial"/>
                <w:color w:val="231F20"/>
                <w:sz w:val="16"/>
                <w:szCs w:val="16"/>
              </w:rPr>
              <w:t>4.87</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c>
          <w:tcPr>
            <w:tcW w:w="947" w:type="dxa"/>
            <w:noWrap/>
            <w:vAlign w:val="center"/>
          </w:tcPr>
          <w:p w:rsidR="005D3D71" w:rsidRPr="005D3D71" w:rsidRDefault="005D3D71" w:rsidP="005D3D71">
            <w:pPr>
              <w:jc w:val="center"/>
              <w:cnfStyle w:val="000000100000"/>
              <w:rPr>
                <w:rFonts w:ascii="Arial" w:eastAsia="Times New Roman" w:hAnsi="Arial" w:cs="Arial"/>
                <w:color w:val="000000"/>
                <w:sz w:val="16"/>
                <w:szCs w:val="16"/>
              </w:rPr>
            </w:pPr>
            <w:proofErr w:type="gramStart"/>
            <w:r w:rsidRPr="005D3D71">
              <w:rPr>
                <w:rFonts w:ascii="Arial" w:eastAsia="Times New Roman" w:hAnsi="Arial" w:cs="Arial"/>
                <w:color w:val="000000"/>
                <w:sz w:val="16"/>
                <w:szCs w:val="16"/>
              </w:rPr>
              <w:t>not</w:t>
            </w:r>
            <w:proofErr w:type="gramEnd"/>
            <w:r w:rsidRPr="005D3D71">
              <w:rPr>
                <w:rFonts w:ascii="Arial" w:eastAsia="Times New Roman" w:hAnsi="Arial" w:cs="Arial"/>
                <w:color w:val="000000"/>
                <w:sz w:val="16"/>
                <w:szCs w:val="16"/>
              </w:rPr>
              <w:t xml:space="preserve"> found</w:t>
            </w:r>
          </w:p>
        </w:tc>
      </w:tr>
    </w:tbl>
    <w:p w:rsidR="005D3D71" w:rsidRPr="007E4992" w:rsidRDefault="005D3D71" w:rsidP="00BB3BF7">
      <w:pPr>
        <w:rPr>
          <w:rFonts w:asciiTheme="minorHAnsi" w:eastAsia="Times New Roman" w:hAnsiTheme="minorHAnsi" w:cstheme="minorHAnsi"/>
        </w:rPr>
      </w:pPr>
    </w:p>
    <w:p w:rsidR="005D3D71" w:rsidRPr="007E4992" w:rsidRDefault="005D3D71" w:rsidP="00BB3BF7">
      <w:pPr>
        <w:rPr>
          <w:rFonts w:asciiTheme="minorHAnsi" w:eastAsia="Times New Roman" w:hAnsiTheme="minorHAnsi" w:cstheme="minorHAnsi"/>
        </w:rPr>
      </w:pPr>
    </w:p>
    <w:p w:rsidR="007E4992" w:rsidRDefault="0084355A" w:rsidP="00212122">
      <w:pPr>
        <w:rPr>
          <w:rFonts w:asciiTheme="minorHAnsi" w:eastAsia="Times New Roman" w:hAnsiTheme="minorHAnsi" w:cstheme="minorHAnsi"/>
        </w:rPr>
      </w:pPr>
      <w:r w:rsidRPr="007E4992">
        <w:rPr>
          <w:rFonts w:asciiTheme="minorHAnsi" w:eastAsia="Times New Roman" w:hAnsiTheme="minorHAnsi" w:cstheme="minorHAnsi"/>
        </w:rPr>
        <w:t xml:space="preserve">The FLT3-ITD variant was not found in our analysis, but this is expected at the informatics pipeline is only able to detect </w:t>
      </w:r>
      <w:proofErr w:type="spellStart"/>
      <w:r w:rsidRPr="007E4992">
        <w:rPr>
          <w:rFonts w:asciiTheme="minorHAnsi" w:eastAsia="Times New Roman" w:hAnsiTheme="minorHAnsi" w:cstheme="minorHAnsi"/>
        </w:rPr>
        <w:t>indels</w:t>
      </w:r>
      <w:proofErr w:type="spellEnd"/>
      <w:r w:rsidRPr="007E4992">
        <w:rPr>
          <w:rFonts w:asciiTheme="minorHAnsi" w:eastAsia="Times New Roman" w:hAnsiTheme="minorHAnsi" w:cstheme="minorHAnsi"/>
        </w:rPr>
        <w:t xml:space="preserve"> of up to ~</w:t>
      </w:r>
      <w:r w:rsidR="007B5BE8">
        <w:rPr>
          <w:rFonts w:asciiTheme="minorHAnsi" w:eastAsia="Times New Roman" w:hAnsiTheme="minorHAnsi" w:cstheme="minorHAnsi"/>
        </w:rPr>
        <w:t>2</w:t>
      </w:r>
      <w:r w:rsidRPr="007E4992">
        <w:rPr>
          <w:rFonts w:asciiTheme="minorHAnsi" w:eastAsia="Times New Roman" w:hAnsiTheme="minorHAnsi" w:cstheme="minorHAnsi"/>
        </w:rPr>
        <w:t xml:space="preserve">00bp. In any case, suspected acute myeloid leukaemia samples would be analysed by conventional FLT3 </w:t>
      </w:r>
      <w:r w:rsidR="007B5BE8">
        <w:rPr>
          <w:rFonts w:asciiTheme="minorHAnsi" w:eastAsia="Times New Roman" w:hAnsiTheme="minorHAnsi" w:cstheme="minorHAnsi"/>
        </w:rPr>
        <w:t xml:space="preserve">fragment </w:t>
      </w:r>
      <w:proofErr w:type="gramStart"/>
      <w:r w:rsidRPr="007E4992">
        <w:rPr>
          <w:rFonts w:asciiTheme="minorHAnsi" w:eastAsia="Times New Roman" w:hAnsiTheme="minorHAnsi" w:cstheme="minorHAnsi"/>
        </w:rPr>
        <w:t>analysis which</w:t>
      </w:r>
      <w:proofErr w:type="gramEnd"/>
      <w:r w:rsidRPr="007E4992">
        <w:rPr>
          <w:rFonts w:asciiTheme="minorHAnsi" w:eastAsia="Times New Roman" w:hAnsiTheme="minorHAnsi" w:cstheme="minorHAnsi"/>
        </w:rPr>
        <w:t xml:space="preserve"> is a more robust and reliable method for detecting all sizes of FLT3 </w:t>
      </w:r>
      <w:proofErr w:type="spellStart"/>
      <w:r w:rsidRPr="007E4992">
        <w:rPr>
          <w:rFonts w:asciiTheme="minorHAnsi" w:eastAsia="Times New Roman" w:hAnsiTheme="minorHAnsi" w:cstheme="minorHAnsi"/>
        </w:rPr>
        <w:t>ITDs</w:t>
      </w:r>
      <w:proofErr w:type="spellEnd"/>
      <w:r w:rsidR="007E4992">
        <w:rPr>
          <w:rFonts w:asciiTheme="minorHAnsi" w:eastAsia="Times New Roman" w:hAnsiTheme="minorHAnsi" w:cstheme="minorHAnsi"/>
        </w:rPr>
        <w:t>.</w:t>
      </w:r>
    </w:p>
    <w:p w:rsidR="007E4992" w:rsidRDefault="007E4992">
      <w:pPr>
        <w:rPr>
          <w:rFonts w:asciiTheme="minorHAnsi" w:eastAsia="Times New Roman" w:hAnsiTheme="minorHAnsi" w:cstheme="minorHAnsi"/>
        </w:rPr>
      </w:pPr>
      <w:r>
        <w:rPr>
          <w:rFonts w:asciiTheme="minorHAnsi" w:eastAsia="Times New Roman" w:hAnsiTheme="minorHAnsi" w:cstheme="minorHAnsi"/>
        </w:rPr>
        <w:br w:type="page"/>
      </w:r>
    </w:p>
    <w:p w:rsidR="00640DE5" w:rsidRPr="007E4992" w:rsidRDefault="00640DE5" w:rsidP="00212122">
      <w:pPr>
        <w:rPr>
          <w:rFonts w:asciiTheme="minorHAnsi" w:eastAsia="Times New Roman" w:hAnsiTheme="minorHAnsi" w:cstheme="minorHAnsi"/>
        </w:rPr>
      </w:pPr>
      <w:r w:rsidRPr="007E4992">
        <w:rPr>
          <w:rFonts w:asciiTheme="minorHAnsi" w:eastAsia="Times New Roman" w:hAnsiTheme="minorHAnsi" w:cstheme="minorHAnsi"/>
        </w:rPr>
        <w:t>T</w:t>
      </w:r>
      <w:r w:rsidR="001B330B" w:rsidRPr="007E4992">
        <w:rPr>
          <w:rFonts w:asciiTheme="minorHAnsi" w:eastAsia="Times New Roman" w:hAnsiTheme="minorHAnsi" w:cstheme="minorHAnsi"/>
        </w:rPr>
        <w:t xml:space="preserve">he </w:t>
      </w:r>
      <w:proofErr w:type="spellStart"/>
      <w:r w:rsidR="009B60C1">
        <w:rPr>
          <w:rFonts w:asciiTheme="minorHAnsi" w:eastAsia="Times New Roman" w:hAnsiTheme="minorHAnsi" w:cstheme="minorHAnsi"/>
        </w:rPr>
        <w:t>QiaSeq</w:t>
      </w:r>
      <w:proofErr w:type="spellEnd"/>
      <w:r w:rsidR="009B60C1">
        <w:rPr>
          <w:rFonts w:asciiTheme="minorHAnsi" w:eastAsia="Times New Roman" w:hAnsiTheme="minorHAnsi" w:cstheme="minorHAnsi"/>
        </w:rPr>
        <w:t xml:space="preserve"> MGP </w:t>
      </w:r>
      <w:r w:rsidR="001B330B" w:rsidRPr="007E4992">
        <w:rPr>
          <w:rFonts w:asciiTheme="minorHAnsi" w:eastAsia="Times New Roman" w:hAnsiTheme="minorHAnsi" w:cstheme="minorHAnsi"/>
        </w:rPr>
        <w:t xml:space="preserve">data </w:t>
      </w:r>
      <w:r w:rsidRPr="007E4992">
        <w:rPr>
          <w:rFonts w:asciiTheme="minorHAnsi" w:eastAsia="Times New Roman" w:hAnsiTheme="minorHAnsi" w:cstheme="minorHAnsi"/>
        </w:rPr>
        <w:t>is also represented in the following cluster plot, showing each data point, with the expected Horizon %VAF shown in red.</w:t>
      </w:r>
    </w:p>
    <w:p w:rsidR="00640DE5" w:rsidRPr="007E4992" w:rsidRDefault="00640DE5" w:rsidP="00212122">
      <w:pPr>
        <w:rPr>
          <w:rFonts w:asciiTheme="minorHAnsi" w:eastAsia="Times New Roman" w:hAnsiTheme="minorHAnsi" w:cstheme="minorHAnsi"/>
          <w:b/>
          <w:bCs/>
        </w:rPr>
      </w:pPr>
    </w:p>
    <w:p w:rsidR="00BB3BF7" w:rsidRPr="007E4992" w:rsidRDefault="007D18C1" w:rsidP="00640DE5">
      <w:pPr>
        <w:jc w:val="center"/>
        <w:rPr>
          <w:rFonts w:asciiTheme="minorHAnsi" w:eastAsia="Times New Roman" w:hAnsiTheme="minorHAnsi" w:cstheme="minorHAnsi"/>
          <w:b/>
          <w:bCs/>
        </w:rPr>
      </w:pPr>
      <w:r w:rsidRPr="007E4992">
        <w:rPr>
          <w:rFonts w:asciiTheme="minorHAnsi" w:eastAsia="Times New Roman" w:hAnsiTheme="minorHAnsi" w:cstheme="minorHAnsi"/>
          <w:b/>
          <w:bCs/>
          <w:noProof/>
          <w:lang w:val="en-US" w:eastAsia="en-US"/>
        </w:rPr>
        <w:drawing>
          <wp:inline distT="0" distB="0" distL="0" distR="0">
            <wp:extent cx="4510869" cy="3942272"/>
            <wp:effectExtent l="0" t="0" r="444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536616" cy="3964773"/>
                    </a:xfrm>
                    <a:prstGeom prst="rect">
                      <a:avLst/>
                    </a:prstGeom>
                    <a:noFill/>
                  </pic:spPr>
                </pic:pic>
              </a:graphicData>
            </a:graphic>
          </wp:inline>
        </w:drawing>
      </w:r>
    </w:p>
    <w:p w:rsidR="00640DE5" w:rsidRPr="007E4992" w:rsidRDefault="00640DE5" w:rsidP="00640DE5">
      <w:pPr>
        <w:jc w:val="center"/>
        <w:rPr>
          <w:rFonts w:asciiTheme="minorHAnsi" w:eastAsia="Times New Roman" w:hAnsiTheme="minorHAnsi" w:cstheme="minorHAnsi"/>
          <w:b/>
          <w:bCs/>
        </w:rPr>
      </w:pPr>
    </w:p>
    <w:p w:rsidR="00640DE5" w:rsidRPr="007E4992" w:rsidRDefault="00640DE5" w:rsidP="007E4992">
      <w:pPr>
        <w:rPr>
          <w:rFonts w:asciiTheme="minorHAnsi" w:eastAsia="Times New Roman" w:hAnsiTheme="minorHAnsi" w:cstheme="minorHAnsi"/>
          <w:b/>
          <w:bCs/>
        </w:rPr>
      </w:pPr>
    </w:p>
    <w:p w:rsidR="001E190F" w:rsidRPr="007E4992" w:rsidRDefault="001E190F" w:rsidP="001E190F">
      <w:pPr>
        <w:rPr>
          <w:rFonts w:asciiTheme="minorHAnsi" w:eastAsia="Times New Roman" w:hAnsiTheme="minorHAnsi" w:cstheme="minorHAnsi"/>
        </w:rPr>
      </w:pPr>
      <w:r w:rsidRPr="007E4992">
        <w:rPr>
          <w:rFonts w:asciiTheme="minorHAnsi" w:eastAsia="Times New Roman" w:hAnsiTheme="minorHAnsi" w:cstheme="minorHAnsi"/>
        </w:rPr>
        <w:t xml:space="preserve">The data is </w:t>
      </w:r>
      <w:r w:rsidR="00853972" w:rsidRPr="007E4992">
        <w:rPr>
          <w:rFonts w:asciiTheme="minorHAnsi" w:eastAsia="Times New Roman" w:hAnsiTheme="minorHAnsi" w:cstheme="minorHAnsi"/>
        </w:rPr>
        <w:t>are also</w:t>
      </w:r>
      <w:r w:rsidRPr="007E4992">
        <w:rPr>
          <w:rFonts w:asciiTheme="minorHAnsi" w:eastAsia="Times New Roman" w:hAnsiTheme="minorHAnsi" w:cstheme="minorHAnsi"/>
        </w:rPr>
        <w:t xml:space="preserve"> represented in the following bar chart, with the expected Horizon %</w:t>
      </w:r>
      <w:r w:rsidR="00853972" w:rsidRPr="007E4992">
        <w:rPr>
          <w:rFonts w:asciiTheme="minorHAnsi" w:eastAsia="Times New Roman" w:hAnsiTheme="minorHAnsi" w:cstheme="minorHAnsi"/>
        </w:rPr>
        <w:t xml:space="preserve"> </w:t>
      </w:r>
      <w:r w:rsidRPr="007E4992">
        <w:rPr>
          <w:rFonts w:asciiTheme="minorHAnsi" w:eastAsia="Times New Roman" w:hAnsiTheme="minorHAnsi" w:cstheme="minorHAnsi"/>
        </w:rPr>
        <w:t>VAF shown in red</w:t>
      </w:r>
      <w:r w:rsidR="0084355A" w:rsidRPr="007E4992">
        <w:rPr>
          <w:rFonts w:asciiTheme="minorHAnsi" w:eastAsia="Times New Roman" w:hAnsiTheme="minorHAnsi" w:cstheme="minorHAnsi"/>
        </w:rPr>
        <w:t xml:space="preserve"> and the actual result shown as a mean and SD</w:t>
      </w:r>
      <w:r w:rsidR="007E4992">
        <w:rPr>
          <w:rFonts w:asciiTheme="minorHAnsi" w:eastAsia="Times New Roman" w:hAnsiTheme="minorHAnsi" w:cstheme="minorHAnsi"/>
        </w:rPr>
        <w:t>, with the data table below.</w:t>
      </w:r>
    </w:p>
    <w:p w:rsidR="001E190F" w:rsidRPr="007E4992" w:rsidRDefault="001E190F" w:rsidP="00212122">
      <w:pPr>
        <w:rPr>
          <w:rFonts w:asciiTheme="minorHAnsi" w:eastAsia="Times New Roman" w:hAnsiTheme="minorHAnsi" w:cstheme="minorHAnsi"/>
          <w:b/>
        </w:rPr>
      </w:pPr>
    </w:p>
    <w:p w:rsidR="00632DD2" w:rsidRDefault="001E190F" w:rsidP="001F4804">
      <w:pPr>
        <w:jc w:val="center"/>
        <w:rPr>
          <w:rFonts w:ascii="Arial" w:eastAsia="Times New Roman" w:hAnsi="Arial" w:cs="Arial"/>
          <w:b/>
          <w:sz w:val="20"/>
          <w:szCs w:val="20"/>
        </w:rPr>
      </w:pPr>
      <w:r>
        <w:rPr>
          <w:noProof/>
          <w:lang w:val="en-US" w:eastAsia="en-US"/>
        </w:rPr>
        <w:drawing>
          <wp:inline distT="0" distB="0" distL="0" distR="0">
            <wp:extent cx="5296618" cy="3933190"/>
            <wp:effectExtent l="0" t="0" r="18415" b="10160"/>
            <wp:docPr id="1" name="Chart 1">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32DD2" w:rsidRDefault="00632DD2" w:rsidP="00212122">
      <w:pPr>
        <w:rPr>
          <w:rFonts w:ascii="Arial" w:eastAsia="Times New Roman" w:hAnsi="Arial" w:cs="Arial"/>
          <w:b/>
          <w:sz w:val="20"/>
          <w:szCs w:val="20"/>
        </w:rPr>
      </w:pPr>
    </w:p>
    <w:tbl>
      <w:tblPr>
        <w:tblStyle w:val="GridTable4Accent1"/>
        <w:tblW w:w="4350" w:type="dxa"/>
        <w:jc w:val="center"/>
        <w:tblLook w:val="04A0"/>
      </w:tblPr>
      <w:tblGrid>
        <w:gridCol w:w="1650"/>
        <w:gridCol w:w="836"/>
        <w:gridCol w:w="911"/>
        <w:gridCol w:w="953"/>
      </w:tblGrid>
      <w:tr w:rsidR="00920217" w:rsidRPr="00920217">
        <w:trPr>
          <w:cnfStyle w:val="100000000000"/>
          <w:trHeight w:val="227"/>
          <w:jc w:val="center"/>
        </w:trPr>
        <w:tc>
          <w:tcPr>
            <w:cnfStyle w:val="001000000000"/>
            <w:tcW w:w="1650" w:type="dxa"/>
            <w:noWrap/>
          </w:tcPr>
          <w:p w:rsidR="00920217" w:rsidRPr="00920217" w:rsidRDefault="00920217" w:rsidP="00920217">
            <w:pPr>
              <w:jc w:val="center"/>
              <w:rPr>
                <w:rFonts w:eastAsia="Times New Roman" w:cstheme="minorHAnsi"/>
                <w:b w:val="0"/>
                <w:bCs w:val="0"/>
                <w:color w:val="000000" w:themeColor="text1"/>
                <w:sz w:val="18"/>
                <w:szCs w:val="18"/>
              </w:rPr>
            </w:pPr>
            <w:r w:rsidRPr="00920217">
              <w:rPr>
                <w:rFonts w:eastAsia="Times New Roman" w:cstheme="minorHAnsi"/>
                <w:b w:val="0"/>
                <w:bCs w:val="0"/>
                <w:sz w:val="18"/>
                <w:szCs w:val="18"/>
              </w:rPr>
              <w:t>Variant</w:t>
            </w:r>
          </w:p>
        </w:tc>
        <w:tc>
          <w:tcPr>
            <w:tcW w:w="836" w:type="dxa"/>
            <w:noWrap/>
          </w:tcPr>
          <w:p w:rsidR="00920217" w:rsidRPr="00920217" w:rsidRDefault="00920217" w:rsidP="00920217">
            <w:pPr>
              <w:jc w:val="center"/>
              <w:cnfStyle w:val="100000000000"/>
              <w:rPr>
                <w:rFonts w:eastAsia="Times New Roman" w:cstheme="minorHAnsi"/>
                <w:b w:val="0"/>
                <w:bCs w:val="0"/>
                <w:color w:val="000000" w:themeColor="text1"/>
                <w:sz w:val="18"/>
                <w:szCs w:val="18"/>
              </w:rPr>
            </w:pPr>
            <w:proofErr w:type="spellStart"/>
            <w:r w:rsidRPr="00920217">
              <w:rPr>
                <w:rFonts w:eastAsia="Times New Roman" w:cstheme="minorHAnsi"/>
                <w:b w:val="0"/>
                <w:bCs w:val="0"/>
                <w:sz w:val="18"/>
                <w:szCs w:val="18"/>
              </w:rPr>
              <w:t>QiaSeq</w:t>
            </w:r>
            <w:proofErr w:type="spellEnd"/>
            <w:r w:rsidRPr="00920217">
              <w:rPr>
                <w:rFonts w:eastAsia="Times New Roman" w:cstheme="minorHAnsi"/>
                <w:b w:val="0"/>
                <w:bCs w:val="0"/>
                <w:sz w:val="18"/>
                <w:szCs w:val="18"/>
              </w:rPr>
              <w:t xml:space="preserve"> %VAF</w:t>
            </w:r>
          </w:p>
        </w:tc>
        <w:tc>
          <w:tcPr>
            <w:tcW w:w="911" w:type="dxa"/>
            <w:noWrap/>
          </w:tcPr>
          <w:p w:rsidR="00920217" w:rsidRPr="00920217" w:rsidRDefault="00920217" w:rsidP="00920217">
            <w:pPr>
              <w:jc w:val="center"/>
              <w:cnfStyle w:val="100000000000"/>
              <w:rPr>
                <w:rFonts w:eastAsia="Times New Roman" w:cstheme="minorHAnsi"/>
                <w:b w:val="0"/>
                <w:bCs w:val="0"/>
                <w:color w:val="000000" w:themeColor="text1"/>
                <w:sz w:val="18"/>
                <w:szCs w:val="18"/>
              </w:rPr>
            </w:pPr>
            <w:r w:rsidRPr="00920217">
              <w:rPr>
                <w:rFonts w:eastAsia="Times New Roman" w:cstheme="minorHAnsi"/>
                <w:b w:val="0"/>
                <w:bCs w:val="0"/>
                <w:sz w:val="18"/>
                <w:szCs w:val="18"/>
              </w:rPr>
              <w:t>Expected %VAF (Horizon)</w:t>
            </w:r>
          </w:p>
        </w:tc>
        <w:tc>
          <w:tcPr>
            <w:tcW w:w="953" w:type="dxa"/>
            <w:noWrap/>
          </w:tcPr>
          <w:p w:rsidR="00920217" w:rsidRPr="00920217" w:rsidRDefault="00920217" w:rsidP="00920217">
            <w:pPr>
              <w:jc w:val="center"/>
              <w:cnfStyle w:val="100000000000"/>
              <w:rPr>
                <w:rFonts w:eastAsia="Times New Roman" w:cstheme="minorHAnsi"/>
                <w:b w:val="0"/>
                <w:bCs w:val="0"/>
                <w:color w:val="000000" w:themeColor="text1"/>
                <w:sz w:val="18"/>
                <w:szCs w:val="18"/>
              </w:rPr>
            </w:pPr>
            <w:r w:rsidRPr="00920217">
              <w:rPr>
                <w:rFonts w:eastAsia="Times New Roman" w:cstheme="minorHAnsi"/>
                <w:b w:val="0"/>
                <w:bCs w:val="0"/>
                <w:sz w:val="18"/>
                <w:szCs w:val="18"/>
              </w:rPr>
              <w:t>SD</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ASXL1-G646fs*12</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29</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39.4</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1.8</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ASXL1-W796C</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5.5</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4.89</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0.93</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BCOR-Q1174fs*8</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66</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66.1</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1.7</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CBL-S403F</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4.9</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4.95</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1.6</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DNMT3A-R882C</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4.71</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0.53</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EZH2-R418Q</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4.9</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4.66</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0.64</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FLT3-D835Y</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5.1</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5.22</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0.64</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GATA1-Q119*</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11</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11</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1.5</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GATA2-G200fs*18</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33</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34.6</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1.2</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IDH1-R132C</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4.6</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4.78</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0.92</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IDH2-R172K</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5.3</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5.14</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0.46</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JAK2-F537-K539&gt;L</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4.6</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5.02</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0.52</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JAK2-V617F</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4.5</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5.04</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0.53</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KRAS-G13D</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40</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37.9</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1.4</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NPM1-W288fs*12</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5.1</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5.02</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0.99</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NRAS-Q61L</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11</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10.2</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1.2</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RUNX1-M267I</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33</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34.2</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2.6</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SF3B1-G740E</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5.3</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4.96</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0.71</w:t>
            </w:r>
          </w:p>
        </w:tc>
      </w:tr>
      <w:tr w:rsidR="00920217" w:rsidRPr="00920217">
        <w:trPr>
          <w:cnfStyle w:val="000000100000"/>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TET2-R1261H</w:t>
            </w:r>
          </w:p>
        </w:tc>
        <w:tc>
          <w:tcPr>
            <w:tcW w:w="836"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4.8</w:t>
            </w:r>
          </w:p>
        </w:tc>
        <w:tc>
          <w:tcPr>
            <w:tcW w:w="911" w:type="dxa"/>
            <w:noWrap/>
          </w:tcPr>
          <w:p w:rsidR="00920217" w:rsidRPr="00920217" w:rsidRDefault="00920217" w:rsidP="00920217">
            <w:pPr>
              <w:jc w:val="right"/>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4.77</w:t>
            </w:r>
          </w:p>
        </w:tc>
        <w:tc>
          <w:tcPr>
            <w:tcW w:w="953" w:type="dxa"/>
            <w:noWrap/>
          </w:tcPr>
          <w:p w:rsidR="00920217" w:rsidRPr="00920217" w:rsidRDefault="00920217" w:rsidP="00920217">
            <w:pPr>
              <w:jc w:val="center"/>
              <w:cnfStyle w:val="000000100000"/>
              <w:rPr>
                <w:rFonts w:eastAsia="Times New Roman" w:cstheme="minorHAnsi"/>
                <w:color w:val="000000" w:themeColor="text1"/>
                <w:sz w:val="18"/>
                <w:szCs w:val="18"/>
              </w:rPr>
            </w:pPr>
            <w:r w:rsidRPr="00920217">
              <w:rPr>
                <w:rFonts w:eastAsia="Times New Roman" w:cstheme="minorHAnsi"/>
                <w:color w:val="000000" w:themeColor="text1"/>
                <w:sz w:val="18"/>
                <w:szCs w:val="18"/>
              </w:rPr>
              <w:t>0.46</w:t>
            </w:r>
          </w:p>
        </w:tc>
      </w:tr>
      <w:tr w:rsidR="00920217" w:rsidRPr="00920217">
        <w:trPr>
          <w:trHeight w:val="227"/>
          <w:jc w:val="center"/>
        </w:trPr>
        <w:tc>
          <w:tcPr>
            <w:cnfStyle w:val="001000000000"/>
            <w:tcW w:w="1650" w:type="dxa"/>
            <w:noWrap/>
          </w:tcPr>
          <w:p w:rsidR="00920217" w:rsidRPr="00920217" w:rsidRDefault="00920217" w:rsidP="00920217">
            <w:pPr>
              <w:rPr>
                <w:rFonts w:eastAsia="Times New Roman" w:cstheme="minorHAnsi"/>
                <w:b w:val="0"/>
                <w:bCs w:val="0"/>
                <w:color w:val="000000" w:themeColor="text1"/>
                <w:sz w:val="18"/>
                <w:szCs w:val="18"/>
              </w:rPr>
            </w:pPr>
            <w:r w:rsidRPr="00920217">
              <w:rPr>
                <w:rFonts w:eastAsia="Times New Roman" w:cstheme="minorHAnsi"/>
                <w:b w:val="0"/>
                <w:bCs w:val="0"/>
                <w:color w:val="000000" w:themeColor="text1"/>
                <w:sz w:val="18"/>
                <w:szCs w:val="18"/>
              </w:rPr>
              <w:t>TP53-S241F</w:t>
            </w:r>
          </w:p>
        </w:tc>
        <w:tc>
          <w:tcPr>
            <w:tcW w:w="836"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5.4</w:t>
            </w:r>
          </w:p>
        </w:tc>
        <w:tc>
          <w:tcPr>
            <w:tcW w:w="911" w:type="dxa"/>
            <w:noWrap/>
          </w:tcPr>
          <w:p w:rsidR="00920217" w:rsidRPr="00920217" w:rsidRDefault="00920217" w:rsidP="00920217">
            <w:pPr>
              <w:jc w:val="right"/>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5.17</w:t>
            </w:r>
          </w:p>
        </w:tc>
        <w:tc>
          <w:tcPr>
            <w:tcW w:w="953" w:type="dxa"/>
            <w:noWrap/>
          </w:tcPr>
          <w:p w:rsidR="00920217" w:rsidRPr="00920217" w:rsidRDefault="00920217" w:rsidP="00920217">
            <w:pPr>
              <w:jc w:val="center"/>
              <w:cnfStyle w:val="000000000000"/>
              <w:rPr>
                <w:rFonts w:eastAsia="Times New Roman" w:cstheme="minorHAnsi"/>
                <w:color w:val="000000" w:themeColor="text1"/>
                <w:sz w:val="18"/>
                <w:szCs w:val="18"/>
              </w:rPr>
            </w:pPr>
            <w:r w:rsidRPr="00920217">
              <w:rPr>
                <w:rFonts w:eastAsia="Times New Roman" w:cstheme="minorHAnsi"/>
                <w:color w:val="000000" w:themeColor="text1"/>
                <w:sz w:val="18"/>
                <w:szCs w:val="18"/>
              </w:rPr>
              <w:t>0.52</w:t>
            </w:r>
          </w:p>
        </w:tc>
      </w:tr>
    </w:tbl>
    <w:p w:rsidR="00920217" w:rsidRDefault="00920217" w:rsidP="00212122">
      <w:pPr>
        <w:rPr>
          <w:b/>
        </w:rPr>
      </w:pPr>
    </w:p>
    <w:p w:rsidR="00BB3BF7" w:rsidRPr="00853972" w:rsidRDefault="00853972" w:rsidP="00212122">
      <w:pPr>
        <w:rPr>
          <w:bCs/>
        </w:rPr>
      </w:pPr>
      <w:proofErr w:type="gramStart"/>
      <w:r w:rsidRPr="00853972">
        <w:rPr>
          <w:bCs/>
        </w:rPr>
        <w:t xml:space="preserve">A </w:t>
      </w:r>
      <w:r w:rsidR="001B330B" w:rsidRPr="00853972">
        <w:rPr>
          <w:bCs/>
        </w:rPr>
        <w:t xml:space="preserve">Bland-Altman </w:t>
      </w:r>
      <w:r>
        <w:rPr>
          <w:bCs/>
        </w:rPr>
        <w:t>a</w:t>
      </w:r>
      <w:r w:rsidR="001B330B" w:rsidRPr="00853972">
        <w:rPr>
          <w:bCs/>
        </w:rPr>
        <w:t>nalysis</w:t>
      </w:r>
      <w:r>
        <w:rPr>
          <w:bCs/>
        </w:rPr>
        <w:t xml:space="preserve"> showing the bias between the </w:t>
      </w:r>
      <w:proofErr w:type="spellStart"/>
      <w:r>
        <w:rPr>
          <w:bCs/>
        </w:rPr>
        <w:t>QiaSeq</w:t>
      </w:r>
      <w:proofErr w:type="spellEnd"/>
      <w:r w:rsidR="00785E21">
        <w:rPr>
          <w:bCs/>
        </w:rPr>
        <w:t xml:space="preserve"> MGP</w:t>
      </w:r>
      <w:r>
        <w:rPr>
          <w:bCs/>
        </w:rPr>
        <w:t xml:space="preserve"> method and the expected Horizon standards.</w:t>
      </w:r>
      <w:proofErr w:type="gramEnd"/>
    </w:p>
    <w:p w:rsidR="009D00EE" w:rsidRDefault="009B60C1" w:rsidP="00212122">
      <w:pPr>
        <w:rPr>
          <w:b/>
        </w:rPr>
      </w:pPr>
      <w:r>
        <w:object w:dxaOrig="11333" w:dyaOrig="79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317.15pt" o:ole="" filled="t">
            <v:imagedata r:id="rId108" o:title=""/>
          </v:shape>
          <o:OLEObject Type="Embed" ProgID="Prism8.Document" ShapeID="_x0000_i1025" DrawAspect="Content" ObjectID="_1529149596" r:id="rId109"/>
        </w:object>
      </w:r>
    </w:p>
    <w:p w:rsidR="009D00EE" w:rsidRDefault="009D00EE" w:rsidP="00212122">
      <w:pPr>
        <w:rPr>
          <w:b/>
        </w:rPr>
      </w:pPr>
    </w:p>
    <w:tbl>
      <w:tblPr>
        <w:tblStyle w:val="GridTable4Accent1"/>
        <w:tblW w:w="3320" w:type="dxa"/>
        <w:jc w:val="center"/>
        <w:tblLook w:val="04A0"/>
      </w:tblPr>
      <w:tblGrid>
        <w:gridCol w:w="2248"/>
        <w:gridCol w:w="1072"/>
      </w:tblGrid>
      <w:tr w:rsidR="001E190F" w:rsidRPr="001E190F">
        <w:trPr>
          <w:cnfStyle w:val="100000000000"/>
          <w:jc w:val="center"/>
        </w:trPr>
        <w:tc>
          <w:tcPr>
            <w:cnfStyle w:val="001000000000"/>
            <w:tcW w:w="2140" w:type="dxa"/>
            <w:noWrap/>
          </w:tcPr>
          <w:p w:rsidR="001E190F" w:rsidRPr="00785E21" w:rsidRDefault="001E190F" w:rsidP="001E190F">
            <w:pPr>
              <w:rPr>
                <w:rFonts w:ascii="Arial" w:eastAsia="Times New Roman" w:hAnsi="Arial" w:cs="Arial"/>
                <w:sz w:val="20"/>
                <w:szCs w:val="20"/>
              </w:rPr>
            </w:pPr>
            <w:r w:rsidRPr="00785E21">
              <w:rPr>
                <w:rFonts w:ascii="Arial" w:eastAsia="Times New Roman" w:hAnsi="Arial" w:cs="Arial"/>
                <w:sz w:val="20"/>
                <w:szCs w:val="20"/>
              </w:rPr>
              <w:t>Bias</w:t>
            </w:r>
          </w:p>
        </w:tc>
        <w:tc>
          <w:tcPr>
            <w:tcW w:w="1160" w:type="dxa"/>
            <w:noWrap/>
          </w:tcPr>
          <w:p w:rsidR="001E190F" w:rsidRPr="00785E21" w:rsidRDefault="001E190F" w:rsidP="001E190F">
            <w:pPr>
              <w:jc w:val="right"/>
              <w:cnfStyle w:val="100000000000"/>
              <w:rPr>
                <w:rFonts w:ascii="Arial" w:eastAsia="Times New Roman" w:hAnsi="Arial" w:cs="Arial"/>
                <w:sz w:val="20"/>
                <w:szCs w:val="20"/>
              </w:rPr>
            </w:pPr>
            <w:r w:rsidRPr="00785E21">
              <w:rPr>
                <w:rFonts w:ascii="Arial" w:eastAsia="Times New Roman" w:hAnsi="Arial" w:cs="Arial"/>
                <w:sz w:val="20"/>
                <w:szCs w:val="20"/>
              </w:rPr>
              <w:t>-0.4865</w:t>
            </w:r>
          </w:p>
        </w:tc>
      </w:tr>
      <w:tr w:rsidR="001E190F" w:rsidRPr="001E190F">
        <w:trPr>
          <w:cnfStyle w:val="000000100000"/>
          <w:jc w:val="center"/>
        </w:trPr>
        <w:tc>
          <w:tcPr>
            <w:cnfStyle w:val="001000000000"/>
            <w:tcW w:w="0" w:type="auto"/>
            <w:noWrap/>
          </w:tcPr>
          <w:p w:rsidR="001E190F" w:rsidRPr="001E190F" w:rsidRDefault="001E190F" w:rsidP="001E190F">
            <w:pPr>
              <w:rPr>
                <w:rFonts w:ascii="Arial" w:eastAsia="Times New Roman" w:hAnsi="Arial" w:cs="Arial"/>
                <w:sz w:val="20"/>
                <w:szCs w:val="20"/>
              </w:rPr>
            </w:pPr>
            <w:r w:rsidRPr="001E190F">
              <w:rPr>
                <w:rFonts w:ascii="Arial" w:eastAsia="Times New Roman" w:hAnsi="Arial" w:cs="Arial"/>
                <w:sz w:val="20"/>
                <w:szCs w:val="20"/>
              </w:rPr>
              <w:t>SD of bias</w:t>
            </w:r>
          </w:p>
        </w:tc>
        <w:tc>
          <w:tcPr>
            <w:tcW w:w="0" w:type="auto"/>
            <w:noWrap/>
          </w:tcPr>
          <w:p w:rsidR="001E190F" w:rsidRPr="001E190F" w:rsidRDefault="001E190F" w:rsidP="001E190F">
            <w:pPr>
              <w:jc w:val="right"/>
              <w:cnfStyle w:val="000000100000"/>
              <w:rPr>
                <w:rFonts w:ascii="Arial" w:eastAsia="Times New Roman" w:hAnsi="Arial" w:cs="Arial"/>
                <w:sz w:val="20"/>
                <w:szCs w:val="20"/>
              </w:rPr>
            </w:pPr>
            <w:r w:rsidRPr="001E190F">
              <w:rPr>
                <w:rFonts w:ascii="Arial" w:eastAsia="Times New Roman" w:hAnsi="Arial" w:cs="Arial"/>
                <w:sz w:val="20"/>
                <w:szCs w:val="20"/>
              </w:rPr>
              <w:t>2.446</w:t>
            </w:r>
          </w:p>
        </w:tc>
      </w:tr>
      <w:tr w:rsidR="001E190F" w:rsidRPr="001E190F">
        <w:trPr>
          <w:jc w:val="center"/>
        </w:trPr>
        <w:tc>
          <w:tcPr>
            <w:cnfStyle w:val="001000000000"/>
            <w:tcW w:w="0" w:type="auto"/>
            <w:noWrap/>
          </w:tcPr>
          <w:p w:rsidR="001E190F" w:rsidRPr="001E190F" w:rsidRDefault="001E190F" w:rsidP="001E190F">
            <w:pPr>
              <w:rPr>
                <w:rFonts w:ascii="Arial" w:eastAsia="Times New Roman" w:hAnsi="Arial" w:cs="Arial"/>
                <w:sz w:val="20"/>
                <w:szCs w:val="20"/>
              </w:rPr>
            </w:pPr>
            <w:r w:rsidRPr="001E190F">
              <w:rPr>
                <w:rFonts w:ascii="Arial" w:eastAsia="Times New Roman" w:hAnsi="Arial" w:cs="Arial"/>
                <w:sz w:val="20"/>
                <w:szCs w:val="20"/>
              </w:rPr>
              <w:t>95% Limits of Agreement</w:t>
            </w:r>
          </w:p>
        </w:tc>
        <w:tc>
          <w:tcPr>
            <w:tcW w:w="0" w:type="auto"/>
            <w:noWrap/>
          </w:tcPr>
          <w:p w:rsidR="001E190F" w:rsidRPr="001E190F" w:rsidRDefault="001E190F" w:rsidP="001E190F">
            <w:pPr>
              <w:cnfStyle w:val="000000000000"/>
              <w:rPr>
                <w:rFonts w:ascii="Arial" w:eastAsia="Times New Roman" w:hAnsi="Arial" w:cs="Arial"/>
                <w:sz w:val="20"/>
                <w:szCs w:val="20"/>
              </w:rPr>
            </w:pPr>
          </w:p>
        </w:tc>
      </w:tr>
      <w:tr w:rsidR="001E190F" w:rsidRPr="001E190F">
        <w:trPr>
          <w:cnfStyle w:val="000000100000"/>
          <w:jc w:val="center"/>
        </w:trPr>
        <w:tc>
          <w:tcPr>
            <w:cnfStyle w:val="001000000000"/>
            <w:tcW w:w="0" w:type="auto"/>
            <w:noWrap/>
          </w:tcPr>
          <w:p w:rsidR="001E190F" w:rsidRPr="001E190F" w:rsidRDefault="001E190F" w:rsidP="001E190F">
            <w:pPr>
              <w:jc w:val="right"/>
              <w:rPr>
                <w:rFonts w:ascii="Arial" w:eastAsia="Times New Roman" w:hAnsi="Arial" w:cs="Arial"/>
                <w:sz w:val="20"/>
                <w:szCs w:val="20"/>
              </w:rPr>
            </w:pPr>
            <w:r w:rsidRPr="001E190F">
              <w:rPr>
                <w:rFonts w:ascii="Arial" w:eastAsia="Times New Roman" w:hAnsi="Arial" w:cs="Arial"/>
                <w:sz w:val="20"/>
                <w:szCs w:val="20"/>
              </w:rPr>
              <w:t>From</w:t>
            </w:r>
          </w:p>
        </w:tc>
        <w:tc>
          <w:tcPr>
            <w:tcW w:w="0" w:type="auto"/>
            <w:noWrap/>
          </w:tcPr>
          <w:p w:rsidR="001E190F" w:rsidRPr="001E190F" w:rsidRDefault="001E190F" w:rsidP="001E190F">
            <w:pPr>
              <w:jc w:val="right"/>
              <w:cnfStyle w:val="000000100000"/>
              <w:rPr>
                <w:rFonts w:ascii="Arial" w:eastAsia="Times New Roman" w:hAnsi="Arial" w:cs="Arial"/>
                <w:sz w:val="20"/>
                <w:szCs w:val="20"/>
              </w:rPr>
            </w:pPr>
            <w:r w:rsidRPr="001E190F">
              <w:rPr>
                <w:rFonts w:ascii="Arial" w:eastAsia="Times New Roman" w:hAnsi="Arial" w:cs="Arial"/>
                <w:sz w:val="20"/>
                <w:szCs w:val="20"/>
              </w:rPr>
              <w:t>-5.282</w:t>
            </w:r>
          </w:p>
        </w:tc>
      </w:tr>
      <w:tr w:rsidR="001E190F" w:rsidRPr="001E190F">
        <w:trPr>
          <w:jc w:val="center"/>
        </w:trPr>
        <w:tc>
          <w:tcPr>
            <w:cnfStyle w:val="001000000000"/>
            <w:tcW w:w="0" w:type="auto"/>
            <w:noWrap/>
          </w:tcPr>
          <w:p w:rsidR="001E190F" w:rsidRPr="001E190F" w:rsidRDefault="001E190F" w:rsidP="001E190F">
            <w:pPr>
              <w:jc w:val="right"/>
              <w:rPr>
                <w:rFonts w:ascii="Arial" w:eastAsia="Times New Roman" w:hAnsi="Arial" w:cs="Arial"/>
                <w:sz w:val="20"/>
                <w:szCs w:val="20"/>
              </w:rPr>
            </w:pPr>
            <w:r w:rsidRPr="001E190F">
              <w:rPr>
                <w:rFonts w:ascii="Arial" w:eastAsia="Times New Roman" w:hAnsi="Arial" w:cs="Arial"/>
                <w:sz w:val="20"/>
                <w:szCs w:val="20"/>
              </w:rPr>
              <w:t>To</w:t>
            </w:r>
          </w:p>
        </w:tc>
        <w:tc>
          <w:tcPr>
            <w:tcW w:w="0" w:type="auto"/>
            <w:noWrap/>
          </w:tcPr>
          <w:p w:rsidR="001E190F" w:rsidRPr="001E190F" w:rsidRDefault="001E190F" w:rsidP="001E190F">
            <w:pPr>
              <w:jc w:val="right"/>
              <w:cnfStyle w:val="000000000000"/>
              <w:rPr>
                <w:rFonts w:ascii="Arial" w:eastAsia="Times New Roman" w:hAnsi="Arial" w:cs="Arial"/>
                <w:sz w:val="20"/>
                <w:szCs w:val="20"/>
              </w:rPr>
            </w:pPr>
            <w:r w:rsidRPr="001E190F">
              <w:rPr>
                <w:rFonts w:ascii="Arial" w:eastAsia="Times New Roman" w:hAnsi="Arial" w:cs="Arial"/>
                <w:sz w:val="20"/>
                <w:szCs w:val="20"/>
              </w:rPr>
              <w:t>4.309</w:t>
            </w:r>
          </w:p>
        </w:tc>
      </w:tr>
    </w:tbl>
    <w:p w:rsidR="007E4992" w:rsidRDefault="007E4992">
      <w:pPr>
        <w:rPr>
          <w:b/>
        </w:rPr>
      </w:pPr>
      <w:r>
        <w:rPr>
          <w:b/>
        </w:rPr>
        <w:br w:type="page"/>
      </w:r>
    </w:p>
    <w:p w:rsidR="009B60C1" w:rsidRDefault="009B60C1" w:rsidP="004553D5">
      <w:pPr>
        <w:pStyle w:val="Heading2"/>
        <w:rPr>
          <w:rFonts w:eastAsia="Times New Roman"/>
        </w:rPr>
      </w:pPr>
      <w:bookmarkStart w:id="526" w:name="_Toc44066513"/>
      <w:proofErr w:type="spellStart"/>
      <w:r>
        <w:rPr>
          <w:rFonts w:eastAsia="Times New Roman"/>
        </w:rPr>
        <w:t>QiaSeq</w:t>
      </w:r>
      <w:proofErr w:type="spellEnd"/>
      <w:r>
        <w:rPr>
          <w:rFonts w:eastAsia="Times New Roman"/>
        </w:rPr>
        <w:t xml:space="preserve"> L</w:t>
      </w:r>
      <w:r w:rsidR="007B5BE8">
        <w:rPr>
          <w:rFonts w:eastAsia="Times New Roman"/>
        </w:rPr>
        <w:t>ymphoid Gene Panel</w:t>
      </w:r>
      <w:r>
        <w:rPr>
          <w:rFonts w:eastAsia="Times New Roman"/>
        </w:rPr>
        <w:t xml:space="preserve"> </w:t>
      </w:r>
      <w:r w:rsidRPr="007E4992">
        <w:rPr>
          <w:rFonts w:eastAsia="Times New Roman"/>
        </w:rPr>
        <w:t>Trueness data using multiple repeats</w:t>
      </w:r>
      <w:bookmarkEnd w:id="526"/>
    </w:p>
    <w:p w:rsidR="009B60C1" w:rsidRPr="007E4992" w:rsidRDefault="009B60C1" w:rsidP="009B60C1">
      <w:pPr>
        <w:rPr>
          <w:rFonts w:asciiTheme="minorHAnsi" w:eastAsia="Times New Roman" w:hAnsiTheme="minorHAnsi" w:cstheme="minorHAnsi"/>
          <w:b/>
        </w:rPr>
      </w:pPr>
    </w:p>
    <w:tbl>
      <w:tblPr>
        <w:tblStyle w:val="GridTable4Accent1"/>
        <w:tblW w:w="5000" w:type="pct"/>
        <w:tblLook w:val="04A0"/>
      </w:tblPr>
      <w:tblGrid>
        <w:gridCol w:w="1977"/>
        <w:gridCol w:w="1453"/>
        <w:gridCol w:w="1174"/>
        <w:gridCol w:w="1137"/>
        <w:gridCol w:w="1102"/>
        <w:gridCol w:w="1092"/>
        <w:gridCol w:w="1238"/>
        <w:gridCol w:w="1106"/>
      </w:tblGrid>
      <w:tr w:rsidR="009B60C1" w:rsidRPr="009B60C1">
        <w:trPr>
          <w:cnfStyle w:val="1000000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p>
        </w:tc>
        <w:tc>
          <w:tcPr>
            <w:tcW w:w="707"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DNMT3A-R882C</w:t>
            </w:r>
          </w:p>
        </w:tc>
        <w:tc>
          <w:tcPr>
            <w:tcW w:w="571"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EZH2-R418Q</w:t>
            </w:r>
          </w:p>
        </w:tc>
        <w:tc>
          <w:tcPr>
            <w:tcW w:w="553"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IDH2-R172K</w:t>
            </w:r>
          </w:p>
        </w:tc>
        <w:tc>
          <w:tcPr>
            <w:tcW w:w="536"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KRAS-G13D</w:t>
            </w:r>
          </w:p>
        </w:tc>
        <w:tc>
          <w:tcPr>
            <w:tcW w:w="531"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NRAS-Q61L</w:t>
            </w:r>
          </w:p>
        </w:tc>
        <w:tc>
          <w:tcPr>
            <w:tcW w:w="602"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TET2-R1261H</w:t>
            </w:r>
          </w:p>
        </w:tc>
        <w:tc>
          <w:tcPr>
            <w:tcW w:w="538" w:type="pct"/>
            <w:noWrap/>
          </w:tcPr>
          <w:p w:rsidR="009B60C1" w:rsidRPr="009B60C1" w:rsidRDefault="009B60C1" w:rsidP="009B60C1">
            <w:pPr>
              <w:jc w:val="center"/>
              <w:cnfStyle w:val="1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TP53-S241F</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HC-1-LGP</w:t>
            </w:r>
          </w:p>
        </w:tc>
        <w:tc>
          <w:tcPr>
            <w:tcW w:w="707"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5.63</w:t>
            </w:r>
          </w:p>
        </w:tc>
        <w:tc>
          <w:tcPr>
            <w:tcW w:w="571"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4.33</w:t>
            </w:r>
          </w:p>
        </w:tc>
        <w:tc>
          <w:tcPr>
            <w:tcW w:w="553"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6.66</w:t>
            </w:r>
          </w:p>
        </w:tc>
        <w:tc>
          <w:tcPr>
            <w:tcW w:w="536"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40.48</w:t>
            </w:r>
          </w:p>
        </w:tc>
        <w:tc>
          <w:tcPr>
            <w:tcW w:w="531"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8.46</w:t>
            </w:r>
          </w:p>
        </w:tc>
        <w:tc>
          <w:tcPr>
            <w:tcW w:w="602"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4.39</w:t>
            </w:r>
          </w:p>
        </w:tc>
        <w:tc>
          <w:tcPr>
            <w:tcW w:w="538"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4.67</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HC-2-LGP</w:t>
            </w:r>
          </w:p>
        </w:tc>
        <w:tc>
          <w:tcPr>
            <w:tcW w:w="707"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4.42</w:t>
            </w:r>
          </w:p>
        </w:tc>
        <w:tc>
          <w:tcPr>
            <w:tcW w:w="571"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4.54</w:t>
            </w:r>
          </w:p>
        </w:tc>
        <w:tc>
          <w:tcPr>
            <w:tcW w:w="553"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5.47</w:t>
            </w:r>
          </w:p>
        </w:tc>
        <w:tc>
          <w:tcPr>
            <w:tcW w:w="536"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35.71</w:t>
            </w:r>
          </w:p>
        </w:tc>
        <w:tc>
          <w:tcPr>
            <w:tcW w:w="531"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14.58</w:t>
            </w:r>
          </w:p>
        </w:tc>
        <w:tc>
          <w:tcPr>
            <w:tcW w:w="602"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4.69</w:t>
            </w:r>
          </w:p>
        </w:tc>
        <w:tc>
          <w:tcPr>
            <w:tcW w:w="538"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5.77</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HC-3-LGP</w:t>
            </w:r>
          </w:p>
        </w:tc>
        <w:tc>
          <w:tcPr>
            <w:tcW w:w="707"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4.05</w:t>
            </w:r>
          </w:p>
        </w:tc>
        <w:tc>
          <w:tcPr>
            <w:tcW w:w="571"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4.8</w:t>
            </w:r>
          </w:p>
        </w:tc>
        <w:tc>
          <w:tcPr>
            <w:tcW w:w="553"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6.79</w:t>
            </w:r>
          </w:p>
        </w:tc>
        <w:tc>
          <w:tcPr>
            <w:tcW w:w="536"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39.44</w:t>
            </w:r>
          </w:p>
        </w:tc>
        <w:tc>
          <w:tcPr>
            <w:tcW w:w="531"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7.29</w:t>
            </w:r>
          </w:p>
        </w:tc>
        <w:tc>
          <w:tcPr>
            <w:tcW w:w="602"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5.78</w:t>
            </w:r>
          </w:p>
        </w:tc>
        <w:tc>
          <w:tcPr>
            <w:tcW w:w="538" w:type="pct"/>
            <w:noWrap/>
          </w:tcPr>
          <w:p w:rsidR="009B60C1" w:rsidRPr="009B60C1" w:rsidRDefault="009B60C1" w:rsidP="009B60C1">
            <w:pPr>
              <w:jc w:val="center"/>
              <w:cnfStyle w:val="0000001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4.73</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HC-4-LGP</w:t>
            </w:r>
          </w:p>
        </w:tc>
        <w:tc>
          <w:tcPr>
            <w:tcW w:w="707"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5.61</w:t>
            </w:r>
          </w:p>
        </w:tc>
        <w:tc>
          <w:tcPr>
            <w:tcW w:w="571"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4.57</w:t>
            </w:r>
          </w:p>
        </w:tc>
        <w:tc>
          <w:tcPr>
            <w:tcW w:w="553"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4.27</w:t>
            </w:r>
          </w:p>
        </w:tc>
        <w:tc>
          <w:tcPr>
            <w:tcW w:w="536"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40.01</w:t>
            </w:r>
          </w:p>
        </w:tc>
        <w:tc>
          <w:tcPr>
            <w:tcW w:w="531"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9.71</w:t>
            </w:r>
          </w:p>
        </w:tc>
        <w:tc>
          <w:tcPr>
            <w:tcW w:w="602"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3.89</w:t>
            </w:r>
          </w:p>
        </w:tc>
        <w:tc>
          <w:tcPr>
            <w:tcW w:w="538" w:type="pct"/>
            <w:noWrap/>
          </w:tcPr>
          <w:p w:rsidR="009B60C1" w:rsidRPr="009B60C1" w:rsidRDefault="009B60C1" w:rsidP="009B60C1">
            <w:pPr>
              <w:jc w:val="center"/>
              <w:cnfStyle w:val="000000000000"/>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5.95</w:t>
            </w:r>
          </w:p>
        </w:tc>
      </w:tr>
      <w:tr w:rsidR="009B60C1" w:rsidRPr="009B60C1">
        <w:trPr>
          <w:cnfStyle w:val="000000100000"/>
          <w:trHeight w:val="170"/>
        </w:trPr>
        <w:tc>
          <w:tcPr>
            <w:cnfStyle w:val="001000000000"/>
            <w:tcW w:w="962" w:type="pct"/>
            <w:noWrap/>
          </w:tcPr>
          <w:p w:rsidR="009B60C1" w:rsidRPr="009B60C1" w:rsidRDefault="009B60C1" w:rsidP="009B60C1">
            <w:pPr>
              <w:jc w:val="right"/>
              <w:rPr>
                <w:rFonts w:asciiTheme="minorHAnsi" w:eastAsia="Times New Roman" w:hAnsiTheme="minorHAnsi" w:cstheme="minorHAnsi"/>
                <w:color w:val="000000"/>
                <w:sz w:val="20"/>
                <w:szCs w:val="20"/>
              </w:rPr>
            </w:pP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Number of values</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Minimum</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4.1</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4.3</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4.3</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36</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7.3</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3.9</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4.7</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Maximum</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5.6</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4.8</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6.8</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40</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15</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5.8</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Range</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1.6</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0.47</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2.5</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4.8</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7.3</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1.9</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1.3</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 Percentile</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4.1</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4.3</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4.3</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36</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7.3</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3.9</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4.7</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95% Percentile</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5.6</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4.8</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6.8</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40</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15</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5.8</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Mean</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4.9</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4.6</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5.8</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39</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10</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4.7</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5.3</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Std. Deviation</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0.81</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0.19</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1.2</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2.2</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3.2</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0.8</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0.67</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Std. Error of Mean</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0.41</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0.096</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0.59</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1.1</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1.6</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0.4</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0.34</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Lower 95% CI of mean</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3.6</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4.3</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3.9</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35</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4.9</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3.4</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4.2</w:t>
            </w:r>
          </w:p>
        </w:tc>
      </w:tr>
      <w:tr w:rsidR="009B60C1" w:rsidRPr="009B60C1">
        <w:trPr>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Upper 95% CI of mean</w:t>
            </w:r>
          </w:p>
        </w:tc>
        <w:tc>
          <w:tcPr>
            <w:tcW w:w="707"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6.2</w:t>
            </w:r>
          </w:p>
        </w:tc>
        <w:tc>
          <w:tcPr>
            <w:tcW w:w="57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4.9</w:t>
            </w:r>
          </w:p>
        </w:tc>
        <w:tc>
          <w:tcPr>
            <w:tcW w:w="553"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7.7</w:t>
            </w:r>
          </w:p>
        </w:tc>
        <w:tc>
          <w:tcPr>
            <w:tcW w:w="536"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42</w:t>
            </w:r>
          </w:p>
        </w:tc>
        <w:tc>
          <w:tcPr>
            <w:tcW w:w="531"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15</w:t>
            </w:r>
          </w:p>
        </w:tc>
        <w:tc>
          <w:tcPr>
            <w:tcW w:w="602"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w:t>
            </w:r>
          </w:p>
        </w:tc>
        <w:tc>
          <w:tcPr>
            <w:tcW w:w="538" w:type="pct"/>
            <w:noWrap/>
          </w:tcPr>
          <w:p w:rsidR="009B60C1" w:rsidRPr="009B60C1" w:rsidRDefault="009B60C1" w:rsidP="009B60C1">
            <w:pPr>
              <w:jc w:val="center"/>
              <w:cnfStyle w:val="0000000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6.4</w:t>
            </w:r>
          </w:p>
        </w:tc>
      </w:tr>
      <w:tr w:rsidR="009B60C1" w:rsidRPr="009B60C1">
        <w:trPr>
          <w:cnfStyle w:val="000000100000"/>
          <w:trHeight w:val="170"/>
        </w:trPr>
        <w:tc>
          <w:tcPr>
            <w:cnfStyle w:val="001000000000"/>
            <w:tcW w:w="962" w:type="pct"/>
            <w:noWrap/>
          </w:tcPr>
          <w:p w:rsidR="009B60C1" w:rsidRPr="009B60C1" w:rsidRDefault="009B60C1" w:rsidP="009B60C1">
            <w:pP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Coefficient of variation</w:t>
            </w:r>
          </w:p>
        </w:tc>
        <w:tc>
          <w:tcPr>
            <w:tcW w:w="707"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17%</w:t>
            </w:r>
          </w:p>
        </w:tc>
        <w:tc>
          <w:tcPr>
            <w:tcW w:w="57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4.2%</w:t>
            </w:r>
          </w:p>
        </w:tc>
        <w:tc>
          <w:tcPr>
            <w:tcW w:w="553"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20%</w:t>
            </w:r>
          </w:p>
        </w:tc>
        <w:tc>
          <w:tcPr>
            <w:tcW w:w="536"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5.6%</w:t>
            </w:r>
          </w:p>
        </w:tc>
        <w:tc>
          <w:tcPr>
            <w:tcW w:w="531"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32%</w:t>
            </w:r>
          </w:p>
        </w:tc>
        <w:tc>
          <w:tcPr>
            <w:tcW w:w="602"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17%</w:t>
            </w:r>
          </w:p>
        </w:tc>
        <w:tc>
          <w:tcPr>
            <w:tcW w:w="538" w:type="pct"/>
            <w:noWrap/>
          </w:tcPr>
          <w:p w:rsidR="009B60C1" w:rsidRPr="009B60C1" w:rsidRDefault="009B60C1" w:rsidP="009B60C1">
            <w:pPr>
              <w:jc w:val="center"/>
              <w:cnfStyle w:val="000000100000"/>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13%</w:t>
            </w:r>
          </w:p>
        </w:tc>
      </w:tr>
    </w:tbl>
    <w:p w:rsidR="001B330B" w:rsidRDefault="001B330B" w:rsidP="00212122">
      <w:pPr>
        <w:rPr>
          <w:rFonts w:asciiTheme="minorHAnsi" w:hAnsiTheme="minorHAnsi" w:cstheme="minorHAnsi"/>
          <w:b/>
        </w:rPr>
      </w:pPr>
    </w:p>
    <w:p w:rsidR="009B60C1" w:rsidRDefault="009B60C1" w:rsidP="00212122">
      <w:pPr>
        <w:rPr>
          <w:rFonts w:asciiTheme="minorHAnsi" w:hAnsiTheme="minorHAnsi" w:cstheme="minorHAnsi"/>
          <w:b/>
        </w:rPr>
      </w:pPr>
      <w:r>
        <w:rPr>
          <w:rFonts w:asciiTheme="minorHAnsi" w:hAnsiTheme="minorHAnsi" w:cstheme="minorHAnsi"/>
          <w:b/>
        </w:rPr>
        <w:t>Summary data</w:t>
      </w:r>
    </w:p>
    <w:p w:rsidR="009B60C1" w:rsidRDefault="009B60C1" w:rsidP="00212122">
      <w:pPr>
        <w:rPr>
          <w:rFonts w:asciiTheme="minorHAnsi" w:hAnsiTheme="minorHAnsi" w:cstheme="minorHAnsi"/>
          <w:b/>
        </w:rPr>
      </w:pPr>
    </w:p>
    <w:tbl>
      <w:tblPr>
        <w:tblW w:w="3734" w:type="pct"/>
        <w:jc w:val="center"/>
        <w:tblLook w:val="04A0"/>
      </w:tblPr>
      <w:tblGrid>
        <w:gridCol w:w="2026"/>
        <w:gridCol w:w="1739"/>
        <w:gridCol w:w="2462"/>
        <w:gridCol w:w="1449"/>
      </w:tblGrid>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4472C4" w:fill="4472C4"/>
            <w:noWrap/>
            <w:vAlign w:val="center"/>
          </w:tcPr>
          <w:p w:rsidR="009B60C1" w:rsidRPr="009B60C1" w:rsidRDefault="009B60C1" w:rsidP="009B60C1">
            <w:pPr>
              <w:jc w:val="center"/>
              <w:rPr>
                <w:rFonts w:asciiTheme="minorHAnsi" w:eastAsia="Times New Roman" w:hAnsiTheme="minorHAnsi" w:cstheme="minorHAnsi"/>
                <w:b/>
                <w:bCs/>
                <w:color w:val="FFFFFF"/>
                <w:sz w:val="20"/>
                <w:szCs w:val="20"/>
              </w:rPr>
            </w:pPr>
            <w:r w:rsidRPr="009B60C1">
              <w:rPr>
                <w:rFonts w:asciiTheme="minorHAnsi" w:eastAsia="Times New Roman" w:hAnsiTheme="minorHAnsi" w:cstheme="minorHAnsi"/>
                <w:b/>
                <w:bCs/>
                <w:color w:val="FFFFFF"/>
                <w:sz w:val="20"/>
                <w:szCs w:val="20"/>
              </w:rPr>
              <w:t>Variant</w:t>
            </w:r>
          </w:p>
        </w:tc>
        <w:tc>
          <w:tcPr>
            <w:tcW w:w="1133" w:type="pct"/>
            <w:tcBorders>
              <w:top w:val="single" w:sz="4" w:space="0" w:color="8EA9DB"/>
              <w:left w:val="nil"/>
              <w:bottom w:val="single" w:sz="4" w:space="0" w:color="8EA9DB"/>
              <w:right w:val="nil"/>
            </w:tcBorders>
            <w:shd w:val="clear" w:color="4472C4" w:fill="4472C4"/>
            <w:noWrap/>
            <w:vAlign w:val="center"/>
          </w:tcPr>
          <w:p w:rsidR="009B60C1" w:rsidRPr="009B60C1" w:rsidRDefault="009B60C1" w:rsidP="009B60C1">
            <w:pPr>
              <w:jc w:val="center"/>
              <w:rPr>
                <w:rFonts w:asciiTheme="minorHAnsi" w:eastAsia="Times New Roman" w:hAnsiTheme="minorHAnsi" w:cstheme="minorHAnsi"/>
                <w:b/>
                <w:bCs/>
                <w:color w:val="FFFFFF"/>
                <w:sz w:val="20"/>
                <w:szCs w:val="20"/>
              </w:rPr>
            </w:pPr>
            <w:proofErr w:type="spellStart"/>
            <w:r w:rsidRPr="009B60C1">
              <w:rPr>
                <w:rFonts w:asciiTheme="minorHAnsi" w:eastAsia="Times New Roman" w:hAnsiTheme="minorHAnsi" w:cstheme="minorHAnsi"/>
                <w:b/>
                <w:bCs/>
                <w:color w:val="FFFFFF"/>
                <w:sz w:val="20"/>
                <w:szCs w:val="20"/>
              </w:rPr>
              <w:t>QiaSeq</w:t>
            </w:r>
            <w:proofErr w:type="spellEnd"/>
            <w:r w:rsidRPr="009B60C1">
              <w:rPr>
                <w:rFonts w:asciiTheme="minorHAnsi" w:eastAsia="Times New Roman" w:hAnsiTheme="minorHAnsi" w:cstheme="minorHAnsi"/>
                <w:b/>
                <w:bCs/>
                <w:color w:val="FFFFFF"/>
                <w:sz w:val="20"/>
                <w:szCs w:val="20"/>
              </w:rPr>
              <w:t xml:space="preserve"> LGP</w:t>
            </w:r>
            <w:r w:rsidRPr="00785E21">
              <w:rPr>
                <w:rFonts w:asciiTheme="minorHAnsi" w:eastAsia="Times New Roman" w:hAnsiTheme="minorHAnsi" w:cstheme="minorHAnsi"/>
                <w:b/>
                <w:bCs/>
                <w:color w:val="FFFFFF"/>
                <w:sz w:val="20"/>
                <w:szCs w:val="20"/>
              </w:rPr>
              <w:t xml:space="preserve"> (mean)</w:t>
            </w:r>
          </w:p>
        </w:tc>
        <w:tc>
          <w:tcPr>
            <w:tcW w:w="1604" w:type="pct"/>
            <w:tcBorders>
              <w:top w:val="single" w:sz="4" w:space="0" w:color="8EA9DB"/>
              <w:left w:val="nil"/>
              <w:bottom w:val="single" w:sz="4" w:space="0" w:color="8EA9DB"/>
              <w:right w:val="nil"/>
            </w:tcBorders>
            <w:shd w:val="clear" w:color="4472C4" w:fill="4472C4"/>
            <w:noWrap/>
            <w:vAlign w:val="center"/>
          </w:tcPr>
          <w:p w:rsidR="009B60C1" w:rsidRPr="009B60C1" w:rsidRDefault="009B60C1" w:rsidP="009B60C1">
            <w:pPr>
              <w:jc w:val="center"/>
              <w:rPr>
                <w:rFonts w:asciiTheme="minorHAnsi" w:eastAsia="Times New Roman" w:hAnsiTheme="minorHAnsi" w:cstheme="minorHAnsi"/>
                <w:b/>
                <w:bCs/>
                <w:color w:val="FFFFFF"/>
                <w:sz w:val="20"/>
                <w:szCs w:val="20"/>
              </w:rPr>
            </w:pPr>
            <w:r w:rsidRPr="009B60C1">
              <w:rPr>
                <w:rFonts w:asciiTheme="minorHAnsi" w:eastAsia="Times New Roman" w:hAnsiTheme="minorHAnsi" w:cstheme="minorHAnsi"/>
                <w:b/>
                <w:bCs/>
                <w:color w:val="FFFFFF"/>
                <w:sz w:val="20"/>
                <w:szCs w:val="20"/>
              </w:rPr>
              <w:t>Expected (Horizon)</w:t>
            </w:r>
          </w:p>
        </w:tc>
        <w:tc>
          <w:tcPr>
            <w:tcW w:w="944" w:type="pct"/>
            <w:tcBorders>
              <w:top w:val="single" w:sz="4" w:space="0" w:color="8EA9DB"/>
              <w:left w:val="nil"/>
              <w:bottom w:val="single" w:sz="4" w:space="0" w:color="8EA9DB"/>
              <w:right w:val="single" w:sz="4" w:space="0" w:color="8EA9DB"/>
            </w:tcBorders>
            <w:shd w:val="clear" w:color="4472C4" w:fill="4472C4"/>
            <w:noWrap/>
            <w:vAlign w:val="center"/>
          </w:tcPr>
          <w:p w:rsidR="009B60C1" w:rsidRPr="009B60C1" w:rsidRDefault="009B60C1" w:rsidP="009B60C1">
            <w:pPr>
              <w:jc w:val="center"/>
              <w:rPr>
                <w:rFonts w:asciiTheme="minorHAnsi" w:eastAsia="Times New Roman" w:hAnsiTheme="minorHAnsi" w:cstheme="minorHAnsi"/>
                <w:b/>
                <w:bCs/>
                <w:color w:val="FFFFFF"/>
                <w:sz w:val="20"/>
                <w:szCs w:val="20"/>
              </w:rPr>
            </w:pPr>
            <w:r w:rsidRPr="009B60C1">
              <w:rPr>
                <w:rFonts w:asciiTheme="minorHAnsi" w:eastAsia="Times New Roman" w:hAnsiTheme="minorHAnsi" w:cstheme="minorHAnsi"/>
                <w:b/>
                <w:bCs/>
                <w:color w:val="FFFFFF"/>
                <w:sz w:val="20"/>
                <w:szCs w:val="20"/>
              </w:rPr>
              <w:t>SD</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DNMT3A-R882C</w:t>
            </w:r>
          </w:p>
        </w:tc>
        <w:tc>
          <w:tcPr>
            <w:tcW w:w="1133"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4.9</w:t>
            </w:r>
          </w:p>
        </w:tc>
        <w:tc>
          <w:tcPr>
            <w:tcW w:w="1604"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4.71</w:t>
            </w:r>
          </w:p>
        </w:tc>
        <w:tc>
          <w:tcPr>
            <w:tcW w:w="944" w:type="pct"/>
            <w:tcBorders>
              <w:top w:val="single" w:sz="4" w:space="0" w:color="8EA9DB"/>
              <w:left w:val="nil"/>
              <w:bottom w:val="single" w:sz="4" w:space="0" w:color="8EA9DB"/>
              <w:right w:val="single" w:sz="4" w:space="0" w:color="8EA9DB"/>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0.81</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EZH2-R418Q</w:t>
            </w:r>
          </w:p>
        </w:tc>
        <w:tc>
          <w:tcPr>
            <w:tcW w:w="1133"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4.6</w:t>
            </w:r>
          </w:p>
        </w:tc>
        <w:tc>
          <w:tcPr>
            <w:tcW w:w="1604"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4.66</w:t>
            </w:r>
          </w:p>
        </w:tc>
        <w:tc>
          <w:tcPr>
            <w:tcW w:w="944" w:type="pct"/>
            <w:tcBorders>
              <w:top w:val="single" w:sz="4" w:space="0" w:color="8EA9DB"/>
              <w:left w:val="nil"/>
              <w:bottom w:val="single" w:sz="4" w:space="0" w:color="8EA9DB"/>
              <w:right w:val="single" w:sz="4" w:space="0" w:color="8EA9DB"/>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0.19</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IDH2-R172K</w:t>
            </w:r>
          </w:p>
        </w:tc>
        <w:tc>
          <w:tcPr>
            <w:tcW w:w="1133"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5.8</w:t>
            </w:r>
          </w:p>
        </w:tc>
        <w:tc>
          <w:tcPr>
            <w:tcW w:w="1604"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5.14</w:t>
            </w:r>
          </w:p>
        </w:tc>
        <w:tc>
          <w:tcPr>
            <w:tcW w:w="944" w:type="pct"/>
            <w:tcBorders>
              <w:top w:val="single" w:sz="4" w:space="0" w:color="8EA9DB"/>
              <w:left w:val="nil"/>
              <w:bottom w:val="single" w:sz="4" w:space="0" w:color="8EA9DB"/>
              <w:right w:val="single" w:sz="4" w:space="0" w:color="8EA9DB"/>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1.2</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KRAS-G13D</w:t>
            </w:r>
          </w:p>
        </w:tc>
        <w:tc>
          <w:tcPr>
            <w:tcW w:w="1133"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39</w:t>
            </w:r>
          </w:p>
        </w:tc>
        <w:tc>
          <w:tcPr>
            <w:tcW w:w="1604"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37.9</w:t>
            </w:r>
          </w:p>
        </w:tc>
        <w:tc>
          <w:tcPr>
            <w:tcW w:w="944" w:type="pct"/>
            <w:tcBorders>
              <w:top w:val="single" w:sz="4" w:space="0" w:color="8EA9DB"/>
              <w:left w:val="nil"/>
              <w:bottom w:val="single" w:sz="4" w:space="0" w:color="8EA9DB"/>
              <w:right w:val="single" w:sz="4" w:space="0" w:color="8EA9DB"/>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2.2</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NRAS-Q61L</w:t>
            </w:r>
          </w:p>
        </w:tc>
        <w:tc>
          <w:tcPr>
            <w:tcW w:w="1133"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10</w:t>
            </w:r>
          </w:p>
        </w:tc>
        <w:tc>
          <w:tcPr>
            <w:tcW w:w="1604"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10.2</w:t>
            </w:r>
          </w:p>
        </w:tc>
        <w:tc>
          <w:tcPr>
            <w:tcW w:w="944" w:type="pct"/>
            <w:tcBorders>
              <w:top w:val="single" w:sz="4" w:space="0" w:color="8EA9DB"/>
              <w:left w:val="nil"/>
              <w:bottom w:val="single" w:sz="4" w:space="0" w:color="8EA9DB"/>
              <w:right w:val="single" w:sz="4" w:space="0" w:color="8EA9DB"/>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3.2</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TET2-R1261H</w:t>
            </w:r>
          </w:p>
        </w:tc>
        <w:tc>
          <w:tcPr>
            <w:tcW w:w="1133"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4.7</w:t>
            </w:r>
          </w:p>
        </w:tc>
        <w:tc>
          <w:tcPr>
            <w:tcW w:w="1604" w:type="pct"/>
            <w:tcBorders>
              <w:top w:val="single" w:sz="4" w:space="0" w:color="8EA9DB"/>
              <w:left w:val="nil"/>
              <w:bottom w:val="single" w:sz="4" w:space="0" w:color="8EA9DB"/>
              <w:right w:val="nil"/>
            </w:tcBorders>
            <w:shd w:val="clear" w:color="auto" w:fill="auto"/>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4.77</w:t>
            </w:r>
          </w:p>
        </w:tc>
        <w:tc>
          <w:tcPr>
            <w:tcW w:w="944" w:type="pct"/>
            <w:tcBorders>
              <w:top w:val="single" w:sz="4" w:space="0" w:color="8EA9DB"/>
              <w:left w:val="nil"/>
              <w:bottom w:val="single" w:sz="4" w:space="0" w:color="8EA9DB"/>
              <w:right w:val="single" w:sz="4" w:space="0" w:color="8EA9DB"/>
            </w:tcBorders>
            <w:shd w:val="clear" w:color="auto" w:fill="auto"/>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0.8</w:t>
            </w:r>
          </w:p>
        </w:tc>
      </w:tr>
      <w:tr w:rsidR="009B60C1" w:rsidRPr="00785E21">
        <w:trPr>
          <w:trHeight w:val="170"/>
          <w:jc w:val="center"/>
        </w:trPr>
        <w:tc>
          <w:tcPr>
            <w:tcW w:w="1319" w:type="pct"/>
            <w:tcBorders>
              <w:top w:val="single" w:sz="4" w:space="0" w:color="8EA9DB"/>
              <w:left w:val="single" w:sz="4" w:space="0" w:color="8EA9DB"/>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TP53-S241F</w:t>
            </w:r>
          </w:p>
        </w:tc>
        <w:tc>
          <w:tcPr>
            <w:tcW w:w="1133"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5.3</w:t>
            </w:r>
          </w:p>
        </w:tc>
        <w:tc>
          <w:tcPr>
            <w:tcW w:w="1604" w:type="pct"/>
            <w:tcBorders>
              <w:top w:val="single" w:sz="4" w:space="0" w:color="8EA9DB"/>
              <w:left w:val="nil"/>
              <w:bottom w:val="single" w:sz="4" w:space="0" w:color="8EA9DB"/>
              <w:right w:val="nil"/>
            </w:tcBorders>
            <w:shd w:val="clear" w:color="D9E1F2" w:fill="D9E1F2"/>
            <w:noWrap/>
            <w:vAlign w:val="center"/>
          </w:tcPr>
          <w:p w:rsidR="009B60C1" w:rsidRPr="009B60C1" w:rsidRDefault="009B60C1" w:rsidP="009B60C1">
            <w:pPr>
              <w:jc w:val="center"/>
              <w:rPr>
                <w:rFonts w:asciiTheme="minorHAnsi" w:eastAsia="Times New Roman" w:hAnsiTheme="minorHAnsi" w:cstheme="minorHAnsi"/>
                <w:color w:val="000000"/>
                <w:sz w:val="20"/>
                <w:szCs w:val="20"/>
              </w:rPr>
            </w:pPr>
            <w:r w:rsidRPr="009B60C1">
              <w:rPr>
                <w:rFonts w:asciiTheme="minorHAnsi" w:eastAsia="Times New Roman" w:hAnsiTheme="minorHAnsi" w:cstheme="minorHAnsi"/>
                <w:color w:val="000000"/>
                <w:sz w:val="20"/>
                <w:szCs w:val="20"/>
              </w:rPr>
              <w:t>5.17</w:t>
            </w:r>
          </w:p>
        </w:tc>
        <w:tc>
          <w:tcPr>
            <w:tcW w:w="944" w:type="pct"/>
            <w:tcBorders>
              <w:top w:val="single" w:sz="4" w:space="0" w:color="8EA9DB"/>
              <w:left w:val="nil"/>
              <w:bottom w:val="single" w:sz="4" w:space="0" w:color="8EA9DB"/>
              <w:right w:val="single" w:sz="4" w:space="0" w:color="8EA9DB"/>
            </w:tcBorders>
            <w:shd w:val="clear" w:color="D9E1F2" w:fill="D9E1F2"/>
            <w:noWrap/>
            <w:vAlign w:val="center"/>
          </w:tcPr>
          <w:p w:rsidR="009B60C1" w:rsidRPr="009B60C1" w:rsidRDefault="009B60C1" w:rsidP="009B60C1">
            <w:pPr>
              <w:jc w:val="center"/>
              <w:rPr>
                <w:rFonts w:asciiTheme="minorHAnsi" w:eastAsia="Times New Roman" w:hAnsiTheme="minorHAnsi" w:cstheme="minorHAnsi"/>
                <w:sz w:val="20"/>
                <w:szCs w:val="20"/>
              </w:rPr>
            </w:pPr>
            <w:r w:rsidRPr="009B60C1">
              <w:rPr>
                <w:rFonts w:asciiTheme="minorHAnsi" w:eastAsia="Times New Roman" w:hAnsiTheme="minorHAnsi" w:cstheme="minorHAnsi"/>
                <w:sz w:val="20"/>
                <w:szCs w:val="20"/>
              </w:rPr>
              <w:t>0.67</w:t>
            </w:r>
          </w:p>
        </w:tc>
      </w:tr>
    </w:tbl>
    <w:p w:rsidR="009B60C1" w:rsidRDefault="009B60C1" w:rsidP="00212122">
      <w:pPr>
        <w:rPr>
          <w:rFonts w:asciiTheme="minorHAnsi" w:hAnsiTheme="minorHAnsi" w:cstheme="minorHAnsi"/>
          <w:b/>
        </w:rPr>
      </w:pPr>
    </w:p>
    <w:p w:rsidR="009B60C1" w:rsidRDefault="009B60C1" w:rsidP="009B60C1">
      <w:pPr>
        <w:jc w:val="center"/>
        <w:rPr>
          <w:rFonts w:asciiTheme="minorHAnsi" w:hAnsiTheme="minorHAnsi" w:cstheme="minorHAnsi"/>
          <w:b/>
        </w:rPr>
      </w:pPr>
      <w:r>
        <w:rPr>
          <w:noProof/>
          <w:lang w:val="en-US" w:eastAsia="en-US"/>
        </w:rPr>
        <w:drawing>
          <wp:inline distT="0" distB="0" distL="0" distR="0">
            <wp:extent cx="4819650" cy="2914650"/>
            <wp:effectExtent l="0" t="0" r="0" b="0"/>
            <wp:docPr id="6" name="Chart 6">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9B60C1" w:rsidRDefault="009B60C1" w:rsidP="00212122">
      <w:pPr>
        <w:rPr>
          <w:rFonts w:asciiTheme="minorHAnsi" w:hAnsiTheme="minorHAnsi" w:cstheme="minorHAnsi"/>
          <w:b/>
        </w:rPr>
      </w:pPr>
    </w:p>
    <w:p w:rsidR="009B60C1" w:rsidRDefault="009B60C1" w:rsidP="00212122">
      <w:pPr>
        <w:rPr>
          <w:rFonts w:asciiTheme="minorHAnsi" w:hAnsiTheme="minorHAnsi" w:cstheme="minorHAnsi"/>
          <w:b/>
        </w:rPr>
      </w:pPr>
    </w:p>
    <w:p w:rsidR="00785E21" w:rsidRPr="00785E21" w:rsidRDefault="00785E21" w:rsidP="00785E21">
      <w:pPr>
        <w:rPr>
          <w:rFonts w:asciiTheme="minorHAnsi" w:hAnsiTheme="minorHAnsi" w:cstheme="minorHAnsi"/>
          <w:b/>
        </w:rPr>
      </w:pPr>
      <w:r>
        <w:rPr>
          <w:rFonts w:asciiTheme="minorHAnsi" w:hAnsiTheme="minorHAnsi" w:cstheme="minorHAnsi"/>
          <w:b/>
        </w:rPr>
        <w:t xml:space="preserve">Bland-Altman analysis: </w:t>
      </w:r>
      <w:r>
        <w:rPr>
          <w:bCs/>
        </w:rPr>
        <w:t xml:space="preserve">showing the bias between the </w:t>
      </w:r>
      <w:proofErr w:type="spellStart"/>
      <w:r>
        <w:rPr>
          <w:bCs/>
        </w:rPr>
        <w:t>QiaSeq</w:t>
      </w:r>
      <w:proofErr w:type="spellEnd"/>
      <w:r>
        <w:rPr>
          <w:bCs/>
        </w:rPr>
        <w:t xml:space="preserve"> LGP method and the expected Horizon standards.</w:t>
      </w:r>
    </w:p>
    <w:p w:rsidR="00785E21" w:rsidRDefault="00785E21" w:rsidP="00212122">
      <w:pPr>
        <w:rPr>
          <w:rFonts w:asciiTheme="minorHAnsi" w:hAnsiTheme="minorHAnsi" w:cstheme="minorHAnsi"/>
          <w:b/>
        </w:rPr>
      </w:pPr>
    </w:p>
    <w:p w:rsidR="00785E21" w:rsidRDefault="001F653D" w:rsidP="00212122">
      <w:pPr>
        <w:rPr>
          <w:rFonts w:asciiTheme="minorHAnsi" w:hAnsiTheme="minorHAnsi" w:cstheme="minorHAnsi"/>
          <w:b/>
        </w:rPr>
      </w:pPr>
      <w:r w:rsidRPr="001F653D">
        <w:rPr>
          <w:rFonts w:asciiTheme="minorHAnsi" w:hAnsiTheme="minorHAnsi" w:cstheme="minorHAnsi"/>
          <w:b/>
          <w:noProof/>
        </w:rPr>
        <w:pict>
          <v:shape id="_x0000_s1029" type="#_x0000_t75" style="position:absolute;margin-left:13.65pt;margin-top:11.1pt;width:498pt;height:283.5pt;z-index:251661312" filled="t">
            <v:imagedata r:id="rId111" o:title=""/>
            <w10:wrap type="topAndBottom"/>
          </v:shape>
          <o:OLEObject Type="Embed" ProgID="Prism8.Document" ShapeID="_x0000_s1029" DrawAspect="Content" ObjectID="_1529149600" r:id="rId112"/>
        </w:pict>
      </w:r>
    </w:p>
    <w:tbl>
      <w:tblPr>
        <w:tblStyle w:val="GridTable4Accent1"/>
        <w:tblW w:w="3692" w:type="dxa"/>
        <w:jc w:val="center"/>
        <w:tblLook w:val="04A0"/>
      </w:tblPr>
      <w:tblGrid>
        <w:gridCol w:w="1436"/>
        <w:gridCol w:w="2256"/>
      </w:tblGrid>
      <w:tr w:rsidR="00785E21" w:rsidRPr="00785E21">
        <w:trPr>
          <w:cnfStyle w:val="100000000000"/>
          <w:trHeight w:val="300"/>
          <w:jc w:val="center"/>
        </w:trPr>
        <w:tc>
          <w:tcPr>
            <w:cnfStyle w:val="001000000000"/>
            <w:tcW w:w="1436" w:type="dxa"/>
            <w:noWrap/>
          </w:tcPr>
          <w:p w:rsidR="00785E21" w:rsidRPr="00785E21" w:rsidRDefault="00785E21" w:rsidP="00785E21">
            <w:pPr>
              <w:rPr>
                <w:rFonts w:ascii="Arial" w:eastAsia="Times New Roman" w:hAnsi="Arial" w:cs="Arial"/>
                <w:sz w:val="20"/>
                <w:szCs w:val="20"/>
              </w:rPr>
            </w:pPr>
            <w:r w:rsidRPr="00785E21">
              <w:rPr>
                <w:rFonts w:ascii="Arial" w:eastAsia="Times New Roman" w:hAnsi="Arial" w:cs="Arial"/>
                <w:sz w:val="20"/>
                <w:szCs w:val="20"/>
              </w:rPr>
              <w:t>Bias</w:t>
            </w:r>
          </w:p>
        </w:tc>
        <w:tc>
          <w:tcPr>
            <w:tcW w:w="2256" w:type="dxa"/>
            <w:noWrap/>
          </w:tcPr>
          <w:p w:rsidR="00785E21" w:rsidRPr="00785E21" w:rsidRDefault="00785E21" w:rsidP="00785E21">
            <w:pPr>
              <w:jc w:val="right"/>
              <w:cnfStyle w:val="100000000000"/>
              <w:rPr>
                <w:rFonts w:ascii="Arial" w:eastAsia="Times New Roman" w:hAnsi="Arial" w:cs="Arial"/>
                <w:sz w:val="20"/>
                <w:szCs w:val="20"/>
              </w:rPr>
            </w:pPr>
            <w:r w:rsidRPr="00785E21">
              <w:rPr>
                <w:rFonts w:ascii="Arial" w:eastAsia="Times New Roman" w:hAnsi="Arial" w:cs="Arial"/>
                <w:sz w:val="20"/>
                <w:szCs w:val="20"/>
              </w:rPr>
              <w:t>0.25</w:t>
            </w:r>
          </w:p>
        </w:tc>
      </w:tr>
      <w:tr w:rsidR="00785E21" w:rsidRPr="00785E21">
        <w:trPr>
          <w:cnfStyle w:val="000000100000"/>
          <w:trHeight w:val="300"/>
          <w:jc w:val="center"/>
        </w:trPr>
        <w:tc>
          <w:tcPr>
            <w:cnfStyle w:val="001000000000"/>
            <w:tcW w:w="1436" w:type="dxa"/>
            <w:noWrap/>
          </w:tcPr>
          <w:p w:rsidR="00785E21" w:rsidRPr="00785E21" w:rsidRDefault="00785E21" w:rsidP="00785E21">
            <w:pPr>
              <w:rPr>
                <w:rFonts w:ascii="Arial" w:eastAsia="Times New Roman" w:hAnsi="Arial" w:cs="Arial"/>
                <w:sz w:val="20"/>
                <w:szCs w:val="20"/>
              </w:rPr>
            </w:pPr>
            <w:r w:rsidRPr="00785E21">
              <w:rPr>
                <w:rFonts w:ascii="Arial" w:eastAsia="Times New Roman" w:hAnsi="Arial" w:cs="Arial"/>
                <w:sz w:val="20"/>
                <w:szCs w:val="20"/>
              </w:rPr>
              <w:t>SD of bias</w:t>
            </w:r>
          </w:p>
        </w:tc>
        <w:tc>
          <w:tcPr>
            <w:tcW w:w="2256" w:type="dxa"/>
            <w:noWrap/>
          </w:tcPr>
          <w:p w:rsidR="00785E21" w:rsidRPr="00785E21" w:rsidRDefault="00785E21" w:rsidP="00785E21">
            <w:pPr>
              <w:jc w:val="right"/>
              <w:cnfStyle w:val="000000100000"/>
              <w:rPr>
                <w:rFonts w:ascii="Arial" w:eastAsia="Times New Roman" w:hAnsi="Arial" w:cs="Arial"/>
                <w:sz w:val="20"/>
                <w:szCs w:val="20"/>
              </w:rPr>
            </w:pPr>
            <w:r w:rsidRPr="00785E21">
              <w:rPr>
                <w:rFonts w:ascii="Arial" w:eastAsia="Times New Roman" w:hAnsi="Arial" w:cs="Arial"/>
                <w:sz w:val="20"/>
                <w:szCs w:val="20"/>
              </w:rPr>
              <w:t>0.4672</w:t>
            </w:r>
          </w:p>
        </w:tc>
      </w:tr>
      <w:tr w:rsidR="00785E21" w:rsidRPr="00785E21">
        <w:trPr>
          <w:trHeight w:val="300"/>
          <w:jc w:val="center"/>
        </w:trPr>
        <w:tc>
          <w:tcPr>
            <w:cnfStyle w:val="001000000000"/>
            <w:tcW w:w="3692" w:type="dxa"/>
            <w:gridSpan w:val="2"/>
            <w:noWrap/>
          </w:tcPr>
          <w:p w:rsidR="00785E21" w:rsidRPr="00785E21" w:rsidRDefault="00785E21" w:rsidP="00785E21">
            <w:pPr>
              <w:rPr>
                <w:rFonts w:ascii="Arial" w:eastAsia="Times New Roman" w:hAnsi="Arial" w:cs="Arial"/>
                <w:sz w:val="20"/>
                <w:szCs w:val="20"/>
              </w:rPr>
            </w:pPr>
            <w:r w:rsidRPr="00785E21">
              <w:rPr>
                <w:rFonts w:ascii="Arial" w:eastAsia="Times New Roman" w:hAnsi="Arial" w:cs="Arial"/>
                <w:sz w:val="20"/>
                <w:szCs w:val="20"/>
              </w:rPr>
              <w:t>95% Limits of Agreement</w:t>
            </w:r>
          </w:p>
        </w:tc>
      </w:tr>
      <w:tr w:rsidR="00785E21" w:rsidRPr="00785E21">
        <w:trPr>
          <w:cnfStyle w:val="000000100000"/>
          <w:trHeight w:val="300"/>
          <w:jc w:val="center"/>
        </w:trPr>
        <w:tc>
          <w:tcPr>
            <w:cnfStyle w:val="001000000000"/>
            <w:tcW w:w="1436" w:type="dxa"/>
            <w:noWrap/>
          </w:tcPr>
          <w:p w:rsidR="00785E21" w:rsidRPr="00785E21" w:rsidRDefault="00785E21" w:rsidP="00785E21">
            <w:pPr>
              <w:jc w:val="right"/>
              <w:rPr>
                <w:rFonts w:ascii="Arial" w:eastAsia="Times New Roman" w:hAnsi="Arial" w:cs="Arial"/>
                <w:sz w:val="20"/>
                <w:szCs w:val="20"/>
              </w:rPr>
            </w:pPr>
            <w:r w:rsidRPr="00785E21">
              <w:rPr>
                <w:rFonts w:ascii="Arial" w:eastAsia="Times New Roman" w:hAnsi="Arial" w:cs="Arial"/>
                <w:sz w:val="20"/>
                <w:szCs w:val="20"/>
              </w:rPr>
              <w:t>From</w:t>
            </w:r>
          </w:p>
        </w:tc>
        <w:tc>
          <w:tcPr>
            <w:tcW w:w="2256" w:type="dxa"/>
            <w:noWrap/>
          </w:tcPr>
          <w:p w:rsidR="00785E21" w:rsidRPr="00785E21" w:rsidRDefault="00785E21" w:rsidP="00785E21">
            <w:pPr>
              <w:jc w:val="right"/>
              <w:cnfStyle w:val="000000100000"/>
              <w:rPr>
                <w:rFonts w:ascii="Arial" w:eastAsia="Times New Roman" w:hAnsi="Arial" w:cs="Arial"/>
                <w:sz w:val="20"/>
                <w:szCs w:val="20"/>
              </w:rPr>
            </w:pPr>
            <w:r w:rsidRPr="00785E21">
              <w:rPr>
                <w:rFonts w:ascii="Arial" w:eastAsia="Times New Roman" w:hAnsi="Arial" w:cs="Arial"/>
                <w:sz w:val="20"/>
                <w:szCs w:val="20"/>
              </w:rPr>
              <w:t>-0.6657</w:t>
            </w:r>
          </w:p>
        </w:tc>
      </w:tr>
      <w:tr w:rsidR="00785E21" w:rsidRPr="00785E21">
        <w:trPr>
          <w:trHeight w:val="300"/>
          <w:jc w:val="center"/>
        </w:trPr>
        <w:tc>
          <w:tcPr>
            <w:cnfStyle w:val="001000000000"/>
            <w:tcW w:w="1436" w:type="dxa"/>
            <w:noWrap/>
          </w:tcPr>
          <w:p w:rsidR="00785E21" w:rsidRPr="00785E21" w:rsidRDefault="00785E21" w:rsidP="00785E21">
            <w:pPr>
              <w:jc w:val="right"/>
              <w:rPr>
                <w:rFonts w:ascii="Arial" w:eastAsia="Times New Roman" w:hAnsi="Arial" w:cs="Arial"/>
                <w:sz w:val="20"/>
                <w:szCs w:val="20"/>
              </w:rPr>
            </w:pPr>
            <w:r w:rsidRPr="00785E21">
              <w:rPr>
                <w:rFonts w:ascii="Arial" w:eastAsia="Times New Roman" w:hAnsi="Arial" w:cs="Arial"/>
                <w:sz w:val="20"/>
                <w:szCs w:val="20"/>
              </w:rPr>
              <w:t>To</w:t>
            </w:r>
          </w:p>
        </w:tc>
        <w:tc>
          <w:tcPr>
            <w:tcW w:w="2256" w:type="dxa"/>
            <w:noWrap/>
          </w:tcPr>
          <w:p w:rsidR="00785E21" w:rsidRPr="00785E21" w:rsidRDefault="00785E21" w:rsidP="00785E21">
            <w:pPr>
              <w:jc w:val="right"/>
              <w:cnfStyle w:val="000000000000"/>
              <w:rPr>
                <w:rFonts w:ascii="Arial" w:eastAsia="Times New Roman" w:hAnsi="Arial" w:cs="Arial"/>
                <w:sz w:val="20"/>
                <w:szCs w:val="20"/>
              </w:rPr>
            </w:pPr>
            <w:r w:rsidRPr="00785E21">
              <w:rPr>
                <w:rFonts w:ascii="Arial" w:eastAsia="Times New Roman" w:hAnsi="Arial" w:cs="Arial"/>
                <w:sz w:val="20"/>
                <w:szCs w:val="20"/>
              </w:rPr>
              <w:t>1.166</w:t>
            </w:r>
          </w:p>
        </w:tc>
      </w:tr>
    </w:tbl>
    <w:p w:rsidR="00785E21" w:rsidRDefault="00785E21" w:rsidP="00212122">
      <w:pPr>
        <w:rPr>
          <w:rFonts w:asciiTheme="minorHAnsi" w:hAnsiTheme="minorHAnsi" w:cstheme="minorHAnsi"/>
          <w:b/>
        </w:rPr>
      </w:pPr>
    </w:p>
    <w:p w:rsidR="00785E21" w:rsidRPr="007E4992" w:rsidRDefault="00785E21" w:rsidP="00212122">
      <w:pPr>
        <w:rPr>
          <w:rFonts w:asciiTheme="minorHAnsi" w:hAnsiTheme="minorHAnsi" w:cstheme="minorHAnsi"/>
          <w:b/>
        </w:rPr>
      </w:pPr>
    </w:p>
    <w:p w:rsidR="001B330B" w:rsidRPr="007E4992" w:rsidRDefault="007B5BE8" w:rsidP="007E4992">
      <w:pPr>
        <w:pStyle w:val="Heading2"/>
        <w:rPr>
          <w:rFonts w:eastAsia="Times New Roman"/>
        </w:rPr>
      </w:pPr>
      <w:bookmarkStart w:id="527" w:name="_Toc44066514"/>
      <w:bookmarkStart w:id="528" w:name="_Hlk42353414"/>
      <w:r>
        <w:rPr>
          <w:rFonts w:eastAsia="Times New Roman"/>
        </w:rPr>
        <w:t>5</w:t>
      </w:r>
      <w:r w:rsidR="008D7E5A" w:rsidRPr="007E4992">
        <w:rPr>
          <w:rFonts w:eastAsia="Times New Roman"/>
        </w:rPr>
        <w:t xml:space="preserve">.3 </w:t>
      </w:r>
      <w:r w:rsidR="001B330B" w:rsidRPr="007E4992">
        <w:rPr>
          <w:rFonts w:eastAsia="Times New Roman"/>
        </w:rPr>
        <w:t>Interpretation</w:t>
      </w:r>
      <w:bookmarkEnd w:id="527"/>
    </w:p>
    <w:bookmarkEnd w:id="528"/>
    <w:p w:rsidR="001B330B" w:rsidRPr="007E4992" w:rsidRDefault="003D7A10" w:rsidP="001B330B">
      <w:pPr>
        <w:rPr>
          <w:rFonts w:asciiTheme="minorHAnsi" w:eastAsia="Times New Roman" w:hAnsiTheme="minorHAnsi" w:cstheme="minorHAnsi"/>
        </w:rPr>
      </w:pPr>
      <w:r w:rsidRPr="007E4992">
        <w:rPr>
          <w:rFonts w:asciiTheme="minorHAnsi" w:eastAsia="Times New Roman" w:hAnsiTheme="minorHAnsi" w:cstheme="minorHAnsi"/>
        </w:rPr>
        <w:t>The quantitative statistical correlations for all variants in the standard material are extremely high and t</w:t>
      </w:r>
      <w:r w:rsidR="001B330B" w:rsidRPr="007E4992">
        <w:rPr>
          <w:rFonts w:asciiTheme="minorHAnsi" w:eastAsia="Times New Roman" w:hAnsiTheme="minorHAnsi" w:cstheme="minorHAnsi"/>
        </w:rPr>
        <w:t xml:space="preserve">he Bland-Altman analysis shows a very </w:t>
      </w:r>
      <w:r w:rsidR="007B5BE8">
        <w:rPr>
          <w:rFonts w:asciiTheme="minorHAnsi" w:eastAsia="Times New Roman" w:hAnsiTheme="minorHAnsi" w:cstheme="minorHAnsi"/>
        </w:rPr>
        <w:t>small</w:t>
      </w:r>
      <w:r w:rsidR="001B330B" w:rsidRPr="007E4992">
        <w:rPr>
          <w:rFonts w:asciiTheme="minorHAnsi" w:eastAsia="Times New Roman" w:hAnsiTheme="minorHAnsi" w:cstheme="minorHAnsi"/>
        </w:rPr>
        <w:t xml:space="preserve"> bias of -</w:t>
      </w:r>
      <w:r w:rsidR="00853972" w:rsidRPr="007E4992">
        <w:rPr>
          <w:rFonts w:asciiTheme="minorHAnsi" w:eastAsia="Times New Roman" w:hAnsiTheme="minorHAnsi" w:cstheme="minorHAnsi"/>
        </w:rPr>
        <w:t xml:space="preserve">0.4865 </w:t>
      </w:r>
      <w:r w:rsidR="00785E21">
        <w:rPr>
          <w:rFonts w:asciiTheme="minorHAnsi" w:eastAsia="Times New Roman" w:hAnsiTheme="minorHAnsi" w:cstheme="minorHAnsi"/>
        </w:rPr>
        <w:t>and 0.25 %</w:t>
      </w:r>
      <w:r w:rsidR="00853972" w:rsidRPr="007E4992">
        <w:rPr>
          <w:rFonts w:asciiTheme="minorHAnsi" w:eastAsia="Times New Roman" w:hAnsiTheme="minorHAnsi" w:cstheme="minorHAnsi"/>
        </w:rPr>
        <w:t>VAF</w:t>
      </w:r>
      <w:r w:rsidR="00785E21">
        <w:rPr>
          <w:rFonts w:asciiTheme="minorHAnsi" w:eastAsia="Times New Roman" w:hAnsiTheme="minorHAnsi" w:cstheme="minorHAnsi"/>
        </w:rPr>
        <w:t xml:space="preserve"> for the MGP and LGP respectively</w:t>
      </w:r>
      <w:r w:rsidR="00853972" w:rsidRPr="007E4992">
        <w:rPr>
          <w:rFonts w:asciiTheme="minorHAnsi" w:eastAsia="Times New Roman" w:hAnsiTheme="minorHAnsi" w:cstheme="minorHAnsi"/>
        </w:rPr>
        <w:t>, which in terms of this assay</w:t>
      </w:r>
      <w:r w:rsidR="007B5BE8">
        <w:rPr>
          <w:rFonts w:asciiTheme="minorHAnsi" w:eastAsia="Times New Roman" w:hAnsiTheme="minorHAnsi" w:cstheme="minorHAnsi"/>
        </w:rPr>
        <w:t>,</w:t>
      </w:r>
      <w:r w:rsidR="00853972" w:rsidRPr="007E4992">
        <w:rPr>
          <w:rFonts w:asciiTheme="minorHAnsi" w:eastAsia="Times New Roman" w:hAnsiTheme="minorHAnsi" w:cstheme="minorHAnsi"/>
        </w:rPr>
        <w:t xml:space="preserve"> can be regarded as essentially ideal.</w:t>
      </w:r>
      <w:r w:rsidR="008D7E5A" w:rsidRPr="007E4992">
        <w:rPr>
          <w:rFonts w:asciiTheme="minorHAnsi" w:eastAsia="Times New Roman" w:hAnsiTheme="minorHAnsi" w:cstheme="minorHAnsi"/>
        </w:rPr>
        <w:t xml:space="preserve"> </w:t>
      </w:r>
      <w:r w:rsidRPr="007E4992">
        <w:rPr>
          <w:rFonts w:asciiTheme="minorHAnsi" w:eastAsia="Times New Roman" w:hAnsiTheme="minorHAnsi" w:cstheme="minorHAnsi"/>
        </w:rPr>
        <w:t>T</w:t>
      </w:r>
      <w:r w:rsidR="001B330B" w:rsidRPr="007E4992">
        <w:rPr>
          <w:rFonts w:asciiTheme="minorHAnsi" w:eastAsia="Times New Roman" w:hAnsiTheme="minorHAnsi" w:cstheme="minorHAnsi"/>
        </w:rPr>
        <w:t>his assay has a very high level of Trueness.</w:t>
      </w:r>
    </w:p>
    <w:p w:rsidR="003D7A10" w:rsidRPr="007E4992" w:rsidRDefault="003D7A10" w:rsidP="001B330B">
      <w:pPr>
        <w:rPr>
          <w:rFonts w:asciiTheme="minorHAnsi" w:eastAsia="Times New Roman" w:hAnsiTheme="minorHAnsi" w:cstheme="minorHAnsi"/>
        </w:rPr>
      </w:pPr>
    </w:p>
    <w:p w:rsidR="001B330B" w:rsidRPr="007E4992" w:rsidRDefault="007B5BE8" w:rsidP="007E4992">
      <w:pPr>
        <w:pStyle w:val="Heading2"/>
        <w:rPr>
          <w:rFonts w:eastAsia="Times New Roman"/>
        </w:rPr>
      </w:pPr>
      <w:bookmarkStart w:id="529" w:name="_Toc44066515"/>
      <w:bookmarkStart w:id="530" w:name="_Hlk42353381"/>
      <w:r>
        <w:rPr>
          <w:rFonts w:eastAsia="Times New Roman"/>
        </w:rPr>
        <w:t>5</w:t>
      </w:r>
      <w:r w:rsidR="008D7E5A" w:rsidRPr="007E4992">
        <w:rPr>
          <w:rFonts w:eastAsia="Times New Roman"/>
        </w:rPr>
        <w:t>.</w:t>
      </w:r>
      <w:r w:rsidR="007E4992">
        <w:rPr>
          <w:rFonts w:eastAsia="Times New Roman"/>
        </w:rPr>
        <w:t>4</w:t>
      </w:r>
      <w:r w:rsidR="008D7E5A" w:rsidRPr="007E4992">
        <w:rPr>
          <w:rFonts w:eastAsia="Times New Roman"/>
        </w:rPr>
        <w:t xml:space="preserve"> </w:t>
      </w:r>
      <w:r w:rsidR="001B330B" w:rsidRPr="007E4992">
        <w:rPr>
          <w:rFonts w:eastAsia="Times New Roman"/>
        </w:rPr>
        <w:t>Outcome / limitations</w:t>
      </w:r>
      <w:bookmarkEnd w:id="529"/>
    </w:p>
    <w:bookmarkEnd w:id="530"/>
    <w:p w:rsidR="001B330B" w:rsidRPr="007E4992" w:rsidRDefault="001B330B" w:rsidP="001B330B">
      <w:pPr>
        <w:pStyle w:val="ListParagraph"/>
        <w:numPr>
          <w:ilvl w:val="0"/>
          <w:numId w:val="36"/>
        </w:numPr>
        <w:rPr>
          <w:rFonts w:asciiTheme="minorHAnsi" w:eastAsia="Times New Roman" w:hAnsiTheme="minorHAnsi" w:cstheme="minorHAnsi"/>
        </w:rPr>
      </w:pPr>
      <w:r w:rsidRPr="007E4992">
        <w:rPr>
          <w:rFonts w:asciiTheme="minorHAnsi" w:eastAsia="Times New Roman" w:hAnsiTheme="minorHAnsi" w:cstheme="minorHAnsi"/>
        </w:rPr>
        <w:t>The results fulfil the validation requirements for Trueness and meet the requirements set out in the performance criteria.</w:t>
      </w:r>
    </w:p>
    <w:p w:rsidR="001B330B" w:rsidRPr="007E4992" w:rsidRDefault="001B330B" w:rsidP="00212122">
      <w:pPr>
        <w:rPr>
          <w:rFonts w:asciiTheme="minorHAnsi" w:eastAsia="Times New Roman" w:hAnsiTheme="minorHAnsi" w:cstheme="minorHAnsi"/>
          <w:b/>
          <w:bCs/>
        </w:rPr>
      </w:pPr>
    </w:p>
    <w:p w:rsidR="00BB3BF7" w:rsidRPr="007E4992" w:rsidRDefault="00BB3BF7" w:rsidP="00212122">
      <w:pPr>
        <w:rPr>
          <w:rFonts w:asciiTheme="minorHAnsi" w:eastAsia="Times New Roman" w:hAnsiTheme="minorHAnsi" w:cstheme="minorHAnsi"/>
          <w:b/>
          <w:bCs/>
        </w:rPr>
      </w:pPr>
    </w:p>
    <w:p w:rsidR="00212122" w:rsidRPr="007E4992" w:rsidRDefault="00212122" w:rsidP="00212122">
      <w:pPr>
        <w:rPr>
          <w:rFonts w:asciiTheme="minorHAnsi" w:hAnsiTheme="minorHAnsi" w:cstheme="minorHAnsi"/>
        </w:rPr>
      </w:pPr>
    </w:p>
    <w:p w:rsidR="00212122" w:rsidRPr="007E4992" w:rsidRDefault="00212122" w:rsidP="00212122">
      <w:pPr>
        <w:rPr>
          <w:rFonts w:asciiTheme="minorHAnsi" w:eastAsia="Times New Roman" w:hAnsiTheme="minorHAnsi" w:cstheme="minorHAnsi"/>
          <w:b/>
          <w:bCs/>
        </w:rPr>
      </w:pPr>
    </w:p>
    <w:p w:rsidR="00212122" w:rsidRPr="00743CAB" w:rsidRDefault="00212122" w:rsidP="00212122">
      <w:pPr>
        <w:rPr>
          <w:rFonts w:ascii="Arial" w:eastAsia="Times New Roman" w:hAnsi="Arial" w:cs="Arial"/>
          <w:b/>
          <w:bCs/>
        </w:rPr>
      </w:pPr>
      <w:r w:rsidRPr="00743CAB">
        <w:rPr>
          <w:rFonts w:ascii="Arial" w:eastAsia="Times New Roman" w:hAnsi="Arial" w:cs="Arial"/>
          <w:b/>
          <w:bCs/>
        </w:rPr>
        <w:br w:type="page"/>
      </w:r>
    </w:p>
    <w:p w:rsidR="00632DD2" w:rsidRPr="00743CAB" w:rsidRDefault="00632DD2" w:rsidP="00632DD2">
      <w:pPr>
        <w:pStyle w:val="Heading1"/>
      </w:pPr>
      <w:bookmarkStart w:id="531" w:name="_Toc44066516"/>
      <w:r w:rsidRPr="00743CAB">
        <w:t xml:space="preserve">SECTION </w:t>
      </w:r>
      <w:r w:rsidR="001D791F">
        <w:t>6</w:t>
      </w:r>
      <w:r w:rsidR="008D7E5A">
        <w:t>.0</w:t>
      </w:r>
      <w:r w:rsidRPr="00743CAB">
        <w:t xml:space="preserve">: </w:t>
      </w:r>
      <w:r>
        <w:t xml:space="preserve">Linearity </w:t>
      </w:r>
      <w:r w:rsidRPr="00743CAB">
        <w:t>Validation / Verification</w:t>
      </w:r>
      <w:bookmarkEnd w:id="531"/>
      <w:r w:rsidRPr="00743CAB">
        <w:t xml:space="preserve"> </w:t>
      </w:r>
    </w:p>
    <w:p w:rsidR="00212122" w:rsidRDefault="00212122" w:rsidP="0049250F"/>
    <w:p w:rsidR="00632DD2" w:rsidRPr="00743CAB" w:rsidRDefault="00CA72B8" w:rsidP="00632DD2">
      <w:pPr>
        <w:pStyle w:val="Heading2"/>
      </w:pPr>
      <w:bookmarkStart w:id="532" w:name="_Toc44066517"/>
      <w:r>
        <w:t>6</w:t>
      </w:r>
      <w:r w:rsidR="008D7E5A">
        <w:t>.1</w:t>
      </w:r>
      <w:r w:rsidR="00632DD2" w:rsidRPr="00743CAB">
        <w:t xml:space="preserve"> Work plan</w:t>
      </w:r>
      <w:bookmarkEnd w:id="532"/>
    </w:p>
    <w:p w:rsidR="004B140D" w:rsidRPr="002D6F5F" w:rsidRDefault="004B140D" w:rsidP="00632DD2">
      <w:pPr>
        <w:rPr>
          <w:rFonts w:asciiTheme="minorHAnsi" w:eastAsia="Times New Roman" w:hAnsiTheme="minorHAnsi" w:cstheme="minorHAnsi"/>
        </w:rPr>
      </w:pPr>
    </w:p>
    <w:p w:rsidR="00632DD2" w:rsidRPr="002D6F5F" w:rsidRDefault="00632DD2" w:rsidP="0049250F">
      <w:pPr>
        <w:rPr>
          <w:rFonts w:asciiTheme="minorHAnsi" w:hAnsiTheme="minorHAnsi" w:cstheme="minorHAnsi"/>
        </w:rPr>
      </w:pPr>
    </w:p>
    <w:tbl>
      <w:tblPr>
        <w:tblStyle w:val="TableGrid"/>
        <w:tblW w:w="0" w:type="auto"/>
        <w:tblLook w:val="04A0"/>
      </w:tblPr>
      <w:tblGrid>
        <w:gridCol w:w="2122"/>
        <w:gridCol w:w="7931"/>
      </w:tblGrid>
      <w:tr w:rsidR="002D6F5F" w:rsidRPr="002D6F5F">
        <w:trPr>
          <w:trHeight w:val="1261"/>
        </w:trPr>
        <w:tc>
          <w:tcPr>
            <w:tcW w:w="2122" w:type="dxa"/>
            <w:vAlign w:val="center"/>
          </w:tcPr>
          <w:p w:rsidR="002D6F5F" w:rsidRPr="002D6F5F" w:rsidRDefault="002D6F5F" w:rsidP="00A938F9">
            <w:pPr>
              <w:rPr>
                <w:rFonts w:asciiTheme="minorHAnsi" w:eastAsia="Times New Roman" w:hAnsiTheme="minorHAnsi" w:cstheme="minorHAnsi"/>
                <w:b/>
                <w:bCs/>
              </w:rPr>
            </w:pPr>
            <w:r w:rsidRPr="002D6F5F">
              <w:rPr>
                <w:rFonts w:asciiTheme="minorHAnsi" w:eastAsia="Times New Roman" w:hAnsiTheme="minorHAnsi" w:cstheme="minorHAnsi"/>
                <w:b/>
                <w:bCs/>
              </w:rPr>
              <w:t>Section aims</w:t>
            </w:r>
          </w:p>
        </w:tc>
        <w:tc>
          <w:tcPr>
            <w:tcW w:w="7931" w:type="dxa"/>
            <w:vAlign w:val="center"/>
          </w:tcPr>
          <w:p w:rsidR="002D6F5F" w:rsidRPr="002D6F5F" w:rsidRDefault="002D6F5F" w:rsidP="002D6F5F">
            <w:pPr>
              <w:rPr>
                <w:rFonts w:asciiTheme="minorHAnsi" w:eastAsia="Times New Roman" w:hAnsiTheme="minorHAnsi" w:cstheme="minorHAnsi"/>
                <w:b/>
                <w:bCs/>
              </w:rPr>
            </w:pPr>
            <w:r w:rsidRPr="002D6F5F">
              <w:rPr>
                <w:rFonts w:asciiTheme="minorHAnsi" w:eastAsia="Times New Roman" w:hAnsiTheme="minorHAnsi" w:cstheme="minorHAnsi"/>
              </w:rPr>
              <w:t xml:space="preserve">The </w:t>
            </w:r>
            <w:proofErr w:type="spellStart"/>
            <w:r w:rsidRPr="002D6F5F">
              <w:rPr>
                <w:rFonts w:asciiTheme="minorHAnsi" w:eastAsia="Times New Roman" w:hAnsiTheme="minorHAnsi" w:cstheme="minorHAnsi"/>
              </w:rPr>
              <w:t>QiaSeq</w:t>
            </w:r>
            <w:proofErr w:type="spellEnd"/>
            <w:r w:rsidRPr="002D6F5F">
              <w:rPr>
                <w:rFonts w:asciiTheme="minorHAnsi" w:eastAsia="Times New Roman" w:hAnsiTheme="minorHAnsi" w:cstheme="minorHAnsi"/>
              </w:rPr>
              <w:t xml:space="preserve"> performance can be assessed for linearity where quantitative variant allele burden is also available from previous data from the accredited TSCA assay as well as the Horizon reference standards.</w:t>
            </w:r>
          </w:p>
        </w:tc>
      </w:tr>
      <w:tr w:rsidR="002D6F5F" w:rsidRPr="002D6F5F">
        <w:trPr>
          <w:trHeight w:val="3499"/>
        </w:trPr>
        <w:tc>
          <w:tcPr>
            <w:tcW w:w="2122" w:type="dxa"/>
            <w:vAlign w:val="center"/>
          </w:tcPr>
          <w:p w:rsidR="002D6F5F" w:rsidRPr="002D6F5F" w:rsidRDefault="002D6F5F" w:rsidP="00A938F9">
            <w:pPr>
              <w:rPr>
                <w:rFonts w:asciiTheme="minorHAnsi" w:eastAsia="Times New Roman" w:hAnsiTheme="minorHAnsi" w:cstheme="minorHAnsi"/>
                <w:b/>
                <w:bCs/>
              </w:rPr>
            </w:pPr>
            <w:r w:rsidRPr="002D6F5F">
              <w:rPr>
                <w:rFonts w:asciiTheme="minorHAnsi" w:eastAsia="Times New Roman" w:hAnsiTheme="minorHAnsi" w:cstheme="minorHAnsi"/>
                <w:b/>
                <w:bCs/>
              </w:rPr>
              <w:t>Samples</w:t>
            </w:r>
          </w:p>
        </w:tc>
        <w:tc>
          <w:tcPr>
            <w:tcW w:w="7931" w:type="dxa"/>
            <w:vAlign w:val="center"/>
          </w:tcPr>
          <w:p w:rsidR="002D6F5F" w:rsidRPr="002D6F5F" w:rsidRDefault="002D6F5F" w:rsidP="00A938F9">
            <w:pPr>
              <w:tabs>
                <w:tab w:val="left" w:pos="3227"/>
              </w:tabs>
              <w:rPr>
                <w:rFonts w:asciiTheme="minorHAnsi" w:eastAsia="Times New Roman" w:hAnsiTheme="minorHAnsi" w:cstheme="minorHAnsi"/>
                <w:b/>
                <w:bCs/>
              </w:rPr>
            </w:pPr>
            <w:r w:rsidRPr="002D6F5F">
              <w:rPr>
                <w:rFonts w:asciiTheme="minorHAnsi" w:eastAsia="Times New Roman" w:hAnsiTheme="minorHAnsi" w:cstheme="minorHAnsi"/>
              </w:rPr>
              <w:t xml:space="preserve">Several repeat tests will be carried out using two types of samples, which together will generate a large data set. The Multiplex </w:t>
            </w:r>
            <w:proofErr w:type="spellStart"/>
            <w:r w:rsidRPr="002D6F5F">
              <w:rPr>
                <w:rFonts w:asciiTheme="minorHAnsi" w:eastAsia="Times New Roman" w:hAnsiTheme="minorHAnsi" w:cstheme="minorHAnsi"/>
              </w:rPr>
              <w:t>gDNA</w:t>
            </w:r>
            <w:proofErr w:type="spellEnd"/>
            <w:r w:rsidRPr="002D6F5F">
              <w:rPr>
                <w:rFonts w:asciiTheme="minorHAnsi" w:eastAsia="Times New Roman" w:hAnsiTheme="minorHAnsi" w:cstheme="minorHAnsi"/>
              </w:rPr>
              <w:t xml:space="preserve"> Myeloid DNA Reference Standard (#HD829) will be used (see appended Horizon specification sheet, including batch analysis for the sample used, manufactured under ISO 13485:2016 standards). This is a </w:t>
            </w:r>
            <w:proofErr w:type="gramStart"/>
            <w:r w:rsidRPr="002D6F5F">
              <w:rPr>
                <w:rFonts w:asciiTheme="minorHAnsi" w:eastAsia="Times New Roman" w:hAnsiTheme="minorHAnsi" w:cstheme="minorHAnsi"/>
              </w:rPr>
              <w:t>standards</w:t>
            </w:r>
            <w:proofErr w:type="gramEnd"/>
            <w:r w:rsidRPr="002D6F5F">
              <w:rPr>
                <w:rFonts w:asciiTheme="minorHAnsi" w:eastAsia="Times New Roman" w:hAnsiTheme="minorHAnsi" w:cstheme="minorHAnsi"/>
              </w:rPr>
              <w:t xml:space="preserve"> with a series of known variants which have been quantifie</w:t>
            </w:r>
            <w:r w:rsidR="00F63148">
              <w:rPr>
                <w:rFonts w:asciiTheme="minorHAnsi" w:eastAsia="Times New Roman" w:hAnsiTheme="minorHAnsi" w:cstheme="minorHAnsi"/>
              </w:rPr>
              <w:t>d</w:t>
            </w:r>
            <w:r w:rsidRPr="002D6F5F">
              <w:rPr>
                <w:rFonts w:asciiTheme="minorHAnsi" w:eastAsia="Times New Roman" w:hAnsiTheme="minorHAnsi" w:cstheme="minorHAnsi"/>
              </w:rPr>
              <w:t xml:space="preserve"> using digital droplet PCR, which can be considered as a “gold standard” of this purpose. The variants range from 5% to 70% VAF and can thus be regarded as a challenging sample. In addition, previously analysed clinical samples will be assessed</w:t>
            </w:r>
          </w:p>
        </w:tc>
      </w:tr>
      <w:tr w:rsidR="002D6F5F" w:rsidRPr="002D6F5F">
        <w:trPr>
          <w:trHeight w:val="1584"/>
        </w:trPr>
        <w:tc>
          <w:tcPr>
            <w:tcW w:w="2122" w:type="dxa"/>
            <w:vAlign w:val="center"/>
          </w:tcPr>
          <w:p w:rsidR="002D6F5F" w:rsidRPr="002D6F5F" w:rsidRDefault="002D6F5F" w:rsidP="00A938F9">
            <w:pPr>
              <w:rPr>
                <w:rFonts w:asciiTheme="minorHAnsi" w:eastAsia="Times New Roman" w:hAnsiTheme="minorHAnsi" w:cstheme="minorHAnsi"/>
                <w:b/>
                <w:bCs/>
              </w:rPr>
            </w:pPr>
            <w:r w:rsidRPr="002D6F5F">
              <w:rPr>
                <w:rFonts w:asciiTheme="minorHAnsi" w:eastAsia="Times New Roman" w:hAnsiTheme="minorHAnsi" w:cstheme="minorHAnsi"/>
                <w:b/>
                <w:bCs/>
              </w:rPr>
              <w:t>Methodology</w:t>
            </w:r>
          </w:p>
        </w:tc>
        <w:tc>
          <w:tcPr>
            <w:tcW w:w="7931" w:type="dxa"/>
            <w:vAlign w:val="center"/>
          </w:tcPr>
          <w:p w:rsidR="002D6F5F" w:rsidRPr="002D6F5F" w:rsidRDefault="002D6F5F" w:rsidP="002D6F5F">
            <w:pPr>
              <w:rPr>
                <w:rFonts w:asciiTheme="minorHAnsi" w:eastAsia="Times New Roman" w:hAnsiTheme="minorHAnsi" w:cstheme="minorHAnsi"/>
              </w:rPr>
            </w:pPr>
            <w:r w:rsidRPr="002D6F5F">
              <w:rPr>
                <w:rFonts w:asciiTheme="minorHAnsi" w:eastAsia="Times New Roman" w:hAnsiTheme="minorHAnsi" w:cstheme="minorHAnsi"/>
              </w:rPr>
              <w:t xml:space="preserve">Myeloid </w:t>
            </w:r>
            <w:proofErr w:type="spellStart"/>
            <w:r w:rsidRPr="002D6F5F">
              <w:rPr>
                <w:rFonts w:asciiTheme="minorHAnsi" w:eastAsia="Times New Roman" w:hAnsiTheme="minorHAnsi" w:cstheme="minorHAnsi"/>
              </w:rPr>
              <w:t>QiaSeq</w:t>
            </w:r>
            <w:proofErr w:type="spellEnd"/>
            <w:r w:rsidRPr="002D6F5F">
              <w:rPr>
                <w:rFonts w:asciiTheme="minorHAnsi" w:eastAsia="Times New Roman" w:hAnsiTheme="minorHAnsi" w:cstheme="minorHAnsi"/>
              </w:rPr>
              <w:t xml:space="preserve"> library preparations will be carried out of per protocol HAE-LP-XXXX. Samples will be run using both high and mid-output kits on the </w:t>
            </w:r>
            <w:proofErr w:type="spellStart"/>
            <w:r w:rsidRPr="002D6F5F">
              <w:rPr>
                <w:rFonts w:asciiTheme="minorHAnsi" w:eastAsia="Times New Roman" w:hAnsiTheme="minorHAnsi" w:cstheme="minorHAnsi"/>
              </w:rPr>
              <w:t>Illumina</w:t>
            </w:r>
            <w:proofErr w:type="spellEnd"/>
            <w:r w:rsidRPr="002D6F5F">
              <w:rPr>
                <w:rFonts w:asciiTheme="minorHAnsi" w:eastAsia="Times New Roman" w:hAnsiTheme="minorHAnsi" w:cstheme="minorHAnsi"/>
              </w:rPr>
              <w:t xml:space="preserve"> NextSeq550 instrument. An r</w:t>
            </w:r>
            <w:r w:rsidRPr="002D6F5F">
              <w:rPr>
                <w:rFonts w:asciiTheme="minorHAnsi" w:eastAsia="Times New Roman" w:hAnsiTheme="minorHAnsi" w:cstheme="minorHAnsi"/>
                <w:vertAlign w:val="superscript"/>
              </w:rPr>
              <w:t>2</w:t>
            </w:r>
            <w:r w:rsidRPr="002D6F5F">
              <w:rPr>
                <w:rFonts w:asciiTheme="minorHAnsi" w:eastAsia="Times New Roman" w:hAnsiTheme="minorHAnsi" w:cstheme="minorHAnsi"/>
              </w:rPr>
              <w:t xml:space="preserve"> correlation will be used to assess linearity.</w:t>
            </w:r>
          </w:p>
          <w:p w:rsidR="002D6F5F" w:rsidRPr="002D6F5F" w:rsidRDefault="002D6F5F" w:rsidP="00A938F9">
            <w:pPr>
              <w:tabs>
                <w:tab w:val="left" w:pos="3227"/>
              </w:tabs>
              <w:rPr>
                <w:rFonts w:asciiTheme="minorHAnsi" w:eastAsia="Times New Roman" w:hAnsiTheme="minorHAnsi" w:cstheme="minorHAnsi"/>
                <w:b/>
                <w:bCs/>
              </w:rPr>
            </w:pPr>
          </w:p>
        </w:tc>
      </w:tr>
    </w:tbl>
    <w:p w:rsidR="002D6F5F" w:rsidRDefault="002D6F5F" w:rsidP="0049250F"/>
    <w:p w:rsidR="002D6F5F" w:rsidRDefault="002D6F5F" w:rsidP="0049250F"/>
    <w:p w:rsidR="00D67E31" w:rsidRDefault="00D67E31">
      <w:r>
        <w:br w:type="page"/>
      </w:r>
    </w:p>
    <w:p w:rsidR="008D7E5A" w:rsidRPr="008D7E5A" w:rsidRDefault="00F63148" w:rsidP="00A938F9">
      <w:pPr>
        <w:pStyle w:val="Heading2"/>
      </w:pPr>
      <w:bookmarkStart w:id="533" w:name="_Toc44066518"/>
      <w:r>
        <w:t>6</w:t>
      </w:r>
      <w:r w:rsidR="008D7E5A">
        <w:t xml:space="preserve">.2 </w:t>
      </w:r>
      <w:r w:rsidR="008D7E5A" w:rsidRPr="008D7E5A">
        <w:t>Results</w:t>
      </w:r>
      <w:bookmarkEnd w:id="533"/>
    </w:p>
    <w:p w:rsidR="008D7E5A" w:rsidRDefault="008D7E5A" w:rsidP="0049250F"/>
    <w:p w:rsidR="006E61F2" w:rsidRDefault="006E61F2" w:rsidP="0049250F">
      <w:r>
        <w:t xml:space="preserve">Data from 3 independent experiments </w:t>
      </w:r>
      <w:r w:rsidR="00025166">
        <w:t xml:space="preserve">comprising a total of 40 independent sample library preparations with a total of 324 </w:t>
      </w:r>
      <w:r w:rsidR="006E205A">
        <w:t xml:space="preserve">analysed </w:t>
      </w:r>
      <w:proofErr w:type="gramStart"/>
      <w:r w:rsidR="006E205A">
        <w:t>variants</w:t>
      </w:r>
      <w:r w:rsidR="00025166">
        <w:t>,</w:t>
      </w:r>
      <w:proofErr w:type="gramEnd"/>
      <w:r w:rsidR="00025166">
        <w:t xml:space="preserve"> </w:t>
      </w:r>
      <w:r>
        <w:t>was analysed to assess</w:t>
      </w:r>
      <w:r w:rsidR="00025166">
        <w:t xml:space="preserve"> correlation between the new </w:t>
      </w:r>
      <w:proofErr w:type="spellStart"/>
      <w:r w:rsidR="00025166">
        <w:t>QiaSeq</w:t>
      </w:r>
      <w:proofErr w:type="spellEnd"/>
      <w:r w:rsidR="00025166">
        <w:t xml:space="preserve"> </w:t>
      </w:r>
      <w:r w:rsidR="00D67E31">
        <w:t xml:space="preserve">MGP </w:t>
      </w:r>
      <w:r w:rsidR="00025166">
        <w:t xml:space="preserve">results and the combined data from the Horizon controls and the accredited TSCA </w:t>
      </w:r>
      <w:r w:rsidR="006E205A">
        <w:t>assay</w:t>
      </w:r>
      <w:r w:rsidR="00025166">
        <w:t>.</w:t>
      </w:r>
    </w:p>
    <w:p w:rsidR="006E61F2" w:rsidRDefault="006E61F2" w:rsidP="0049250F"/>
    <w:p w:rsidR="006E61F2" w:rsidRDefault="006E61F2" w:rsidP="0049250F"/>
    <w:p w:rsidR="00025166" w:rsidRDefault="00250DB6" w:rsidP="0049250F">
      <w:r>
        <w:rPr>
          <w:noProof/>
          <w:lang w:val="en-US" w:eastAsia="en-US"/>
        </w:rPr>
        <w:drawing>
          <wp:inline distT="0" distB="0" distL="0" distR="0">
            <wp:extent cx="6390005" cy="4110355"/>
            <wp:effectExtent l="0" t="0" r="10795" b="4445"/>
            <wp:docPr id="4" name="Chart 4">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25166" w:rsidRDefault="00025166" w:rsidP="0049250F"/>
    <w:tbl>
      <w:tblPr>
        <w:tblStyle w:val="GridTable6ColorfulAccent1"/>
        <w:tblW w:w="4248" w:type="dxa"/>
        <w:jc w:val="center"/>
        <w:tblLook w:val="04A0"/>
      </w:tblPr>
      <w:tblGrid>
        <w:gridCol w:w="2547"/>
        <w:gridCol w:w="1701"/>
      </w:tblGrid>
      <w:tr w:rsidR="00507170" w:rsidRPr="00250DB6">
        <w:trPr>
          <w:cnfStyle w:val="100000000000"/>
          <w:trHeight w:val="300"/>
          <w:jc w:val="center"/>
        </w:trPr>
        <w:tc>
          <w:tcPr>
            <w:cnfStyle w:val="001000000000"/>
            <w:tcW w:w="2547" w:type="dxa"/>
            <w:noWrap/>
            <w:vAlign w:val="center"/>
          </w:tcPr>
          <w:p w:rsidR="00507170" w:rsidRPr="00250DB6" w:rsidRDefault="00507170" w:rsidP="00507170">
            <w:pPr>
              <w:rPr>
                <w:rFonts w:ascii="Arial" w:eastAsia="Times New Roman" w:hAnsi="Arial" w:cs="Arial"/>
                <w:sz w:val="18"/>
                <w:szCs w:val="18"/>
              </w:rPr>
            </w:pPr>
            <w:r w:rsidRPr="00250DB6">
              <w:rPr>
                <w:rFonts w:ascii="Arial" w:eastAsia="Times New Roman" w:hAnsi="Arial" w:cs="Arial"/>
                <w:sz w:val="18"/>
                <w:szCs w:val="18"/>
              </w:rPr>
              <w:t>Pearson r</w:t>
            </w:r>
          </w:p>
        </w:tc>
        <w:tc>
          <w:tcPr>
            <w:tcW w:w="1701" w:type="dxa"/>
            <w:noWrap/>
            <w:vAlign w:val="center"/>
          </w:tcPr>
          <w:p w:rsidR="00507170" w:rsidRPr="00250DB6" w:rsidRDefault="00507170" w:rsidP="00D00DBF">
            <w:pPr>
              <w:jc w:val="center"/>
              <w:cnfStyle w:val="100000000000"/>
              <w:rPr>
                <w:rFonts w:ascii="Times New Roman" w:eastAsia="Times New Roman" w:hAnsi="Times New Roman"/>
                <w:sz w:val="18"/>
                <w:szCs w:val="18"/>
              </w:rPr>
            </w:pPr>
          </w:p>
        </w:tc>
      </w:tr>
      <w:tr w:rsidR="00507170" w:rsidRPr="00250DB6">
        <w:trPr>
          <w:cnfStyle w:val="000000100000"/>
          <w:trHeight w:val="300"/>
          <w:jc w:val="center"/>
        </w:trPr>
        <w:tc>
          <w:tcPr>
            <w:cnfStyle w:val="001000000000"/>
            <w:tcW w:w="2547" w:type="dxa"/>
            <w:noWrap/>
            <w:vAlign w:val="center"/>
          </w:tcPr>
          <w:p w:rsidR="00507170" w:rsidRPr="00250DB6" w:rsidRDefault="000C6D00" w:rsidP="00507170">
            <w:pPr>
              <w:rPr>
                <w:rFonts w:ascii="Arial" w:eastAsia="Times New Roman" w:hAnsi="Arial" w:cs="Arial"/>
                <w:sz w:val="18"/>
                <w:szCs w:val="18"/>
              </w:rPr>
            </w:pPr>
            <w:r w:rsidRPr="00250DB6">
              <w:rPr>
                <w:rFonts w:ascii="Arial" w:eastAsia="Times New Roman" w:hAnsi="Arial" w:cs="Arial"/>
                <w:sz w:val="18"/>
                <w:szCs w:val="18"/>
              </w:rPr>
              <w:t>R</w:t>
            </w:r>
          </w:p>
        </w:tc>
        <w:tc>
          <w:tcPr>
            <w:tcW w:w="1701" w:type="dxa"/>
            <w:noWrap/>
            <w:vAlign w:val="center"/>
          </w:tcPr>
          <w:p w:rsidR="00507170" w:rsidRPr="00250DB6" w:rsidRDefault="00507170" w:rsidP="00D00DBF">
            <w:pPr>
              <w:jc w:val="center"/>
              <w:cnfStyle w:val="000000100000"/>
              <w:rPr>
                <w:rFonts w:ascii="Arial" w:eastAsia="Times New Roman" w:hAnsi="Arial" w:cs="Arial"/>
                <w:sz w:val="18"/>
                <w:szCs w:val="18"/>
              </w:rPr>
            </w:pPr>
            <w:r w:rsidRPr="00250DB6">
              <w:rPr>
                <w:rFonts w:ascii="Arial" w:eastAsia="Times New Roman" w:hAnsi="Arial" w:cs="Arial"/>
                <w:sz w:val="18"/>
                <w:szCs w:val="18"/>
              </w:rPr>
              <w:t>0.9951</w:t>
            </w:r>
          </w:p>
        </w:tc>
      </w:tr>
      <w:tr w:rsidR="00250DB6" w:rsidRPr="00250DB6">
        <w:trPr>
          <w:trHeight w:val="300"/>
          <w:jc w:val="center"/>
        </w:trPr>
        <w:tc>
          <w:tcPr>
            <w:cnfStyle w:val="001000000000"/>
            <w:tcW w:w="2547" w:type="dxa"/>
            <w:noWrap/>
            <w:vAlign w:val="center"/>
          </w:tcPr>
          <w:p w:rsidR="00250DB6" w:rsidRPr="00250DB6" w:rsidRDefault="00250DB6" w:rsidP="00507170">
            <w:pPr>
              <w:rPr>
                <w:rFonts w:ascii="Arial" w:eastAsia="Times New Roman" w:hAnsi="Arial" w:cs="Arial"/>
                <w:sz w:val="18"/>
                <w:szCs w:val="18"/>
              </w:rPr>
            </w:pPr>
            <w:r w:rsidRPr="00250DB6">
              <w:rPr>
                <w:rFonts w:ascii="Arial" w:eastAsia="Times New Roman" w:hAnsi="Arial" w:cs="Arial"/>
                <w:sz w:val="18"/>
                <w:szCs w:val="18"/>
              </w:rPr>
              <w:t>95% confidence interval</w:t>
            </w:r>
          </w:p>
        </w:tc>
        <w:tc>
          <w:tcPr>
            <w:tcW w:w="1701" w:type="dxa"/>
            <w:noWrap/>
            <w:vAlign w:val="center"/>
          </w:tcPr>
          <w:p w:rsidR="00250DB6" w:rsidRPr="00250DB6" w:rsidRDefault="00250DB6" w:rsidP="00D00DBF">
            <w:pPr>
              <w:jc w:val="center"/>
              <w:cnfStyle w:val="000000000000"/>
              <w:rPr>
                <w:rFonts w:ascii="Arial" w:eastAsia="Times New Roman" w:hAnsi="Arial" w:cs="Arial"/>
                <w:sz w:val="18"/>
                <w:szCs w:val="18"/>
              </w:rPr>
            </w:pPr>
            <w:r w:rsidRPr="00250DB6">
              <w:rPr>
                <w:rFonts w:ascii="Arial" w:eastAsia="Times New Roman" w:hAnsi="Arial" w:cs="Arial"/>
                <w:sz w:val="18"/>
                <w:szCs w:val="18"/>
              </w:rPr>
              <w:t>0.9939 to 0.9960</w:t>
            </w:r>
          </w:p>
        </w:tc>
      </w:tr>
      <w:tr w:rsidR="00507170" w:rsidRPr="00250DB6">
        <w:trPr>
          <w:cnfStyle w:val="000000100000"/>
          <w:trHeight w:val="300"/>
          <w:jc w:val="center"/>
        </w:trPr>
        <w:tc>
          <w:tcPr>
            <w:cnfStyle w:val="001000000000"/>
            <w:tcW w:w="2547" w:type="dxa"/>
            <w:noWrap/>
            <w:vAlign w:val="center"/>
          </w:tcPr>
          <w:p w:rsidR="00507170" w:rsidRPr="00250DB6" w:rsidRDefault="00507170" w:rsidP="00507170">
            <w:pPr>
              <w:rPr>
                <w:rFonts w:ascii="Arial" w:eastAsia="Times New Roman" w:hAnsi="Arial" w:cs="Arial"/>
                <w:sz w:val="18"/>
                <w:szCs w:val="18"/>
              </w:rPr>
            </w:pPr>
            <w:r w:rsidRPr="00250DB6">
              <w:rPr>
                <w:rFonts w:ascii="Arial" w:eastAsia="Times New Roman" w:hAnsi="Arial" w:cs="Arial"/>
                <w:sz w:val="18"/>
                <w:szCs w:val="18"/>
              </w:rPr>
              <w:t>R squared</w:t>
            </w:r>
          </w:p>
        </w:tc>
        <w:tc>
          <w:tcPr>
            <w:tcW w:w="1701" w:type="dxa"/>
            <w:noWrap/>
            <w:vAlign w:val="center"/>
          </w:tcPr>
          <w:p w:rsidR="00507170" w:rsidRPr="00250DB6" w:rsidRDefault="00507170" w:rsidP="00D00DBF">
            <w:pPr>
              <w:jc w:val="center"/>
              <w:cnfStyle w:val="000000100000"/>
              <w:rPr>
                <w:rFonts w:ascii="Arial" w:eastAsia="Times New Roman" w:hAnsi="Arial" w:cs="Arial"/>
                <w:sz w:val="18"/>
                <w:szCs w:val="18"/>
              </w:rPr>
            </w:pPr>
            <w:r w:rsidRPr="00250DB6">
              <w:rPr>
                <w:rFonts w:ascii="Arial" w:eastAsia="Times New Roman" w:hAnsi="Arial" w:cs="Arial"/>
                <w:sz w:val="18"/>
                <w:szCs w:val="18"/>
              </w:rPr>
              <w:t>0.9902</w:t>
            </w:r>
          </w:p>
        </w:tc>
      </w:tr>
      <w:tr w:rsidR="00507170" w:rsidRPr="00250DB6">
        <w:trPr>
          <w:trHeight w:val="300"/>
          <w:jc w:val="center"/>
        </w:trPr>
        <w:tc>
          <w:tcPr>
            <w:cnfStyle w:val="001000000000"/>
            <w:tcW w:w="2547" w:type="dxa"/>
            <w:noWrap/>
            <w:vAlign w:val="center"/>
          </w:tcPr>
          <w:p w:rsidR="00507170" w:rsidRPr="00250DB6" w:rsidRDefault="00507170" w:rsidP="00D00DBF">
            <w:pPr>
              <w:jc w:val="center"/>
              <w:rPr>
                <w:rFonts w:ascii="Times New Roman" w:eastAsia="Times New Roman" w:hAnsi="Times New Roman"/>
                <w:sz w:val="18"/>
                <w:szCs w:val="18"/>
              </w:rPr>
            </w:pPr>
          </w:p>
        </w:tc>
        <w:tc>
          <w:tcPr>
            <w:tcW w:w="1701" w:type="dxa"/>
            <w:noWrap/>
            <w:vAlign w:val="center"/>
          </w:tcPr>
          <w:p w:rsidR="00507170" w:rsidRPr="00250DB6" w:rsidRDefault="00507170" w:rsidP="00D00DBF">
            <w:pPr>
              <w:jc w:val="center"/>
              <w:cnfStyle w:val="000000000000"/>
              <w:rPr>
                <w:rFonts w:ascii="Times New Roman" w:eastAsia="Times New Roman" w:hAnsi="Times New Roman"/>
                <w:sz w:val="18"/>
                <w:szCs w:val="18"/>
              </w:rPr>
            </w:pPr>
          </w:p>
        </w:tc>
      </w:tr>
      <w:tr w:rsidR="00507170" w:rsidRPr="00250DB6">
        <w:trPr>
          <w:cnfStyle w:val="000000100000"/>
          <w:trHeight w:val="300"/>
          <w:jc w:val="center"/>
        </w:trPr>
        <w:tc>
          <w:tcPr>
            <w:cnfStyle w:val="001000000000"/>
            <w:tcW w:w="2547" w:type="dxa"/>
            <w:noWrap/>
            <w:vAlign w:val="center"/>
          </w:tcPr>
          <w:p w:rsidR="00507170" w:rsidRPr="00250DB6" w:rsidRDefault="00507170" w:rsidP="00D00DBF">
            <w:pPr>
              <w:jc w:val="center"/>
              <w:rPr>
                <w:rFonts w:ascii="Arial" w:eastAsia="Times New Roman" w:hAnsi="Arial" w:cs="Arial"/>
                <w:sz w:val="18"/>
                <w:szCs w:val="18"/>
              </w:rPr>
            </w:pPr>
            <w:r w:rsidRPr="00250DB6">
              <w:rPr>
                <w:rFonts w:ascii="Arial" w:eastAsia="Times New Roman" w:hAnsi="Arial" w:cs="Arial"/>
                <w:sz w:val="18"/>
                <w:szCs w:val="18"/>
              </w:rPr>
              <w:t>P value</w:t>
            </w:r>
          </w:p>
        </w:tc>
        <w:tc>
          <w:tcPr>
            <w:tcW w:w="1701" w:type="dxa"/>
            <w:noWrap/>
            <w:vAlign w:val="center"/>
          </w:tcPr>
          <w:p w:rsidR="00507170" w:rsidRPr="00250DB6" w:rsidRDefault="00507170" w:rsidP="00D00DBF">
            <w:pPr>
              <w:jc w:val="center"/>
              <w:cnfStyle w:val="000000100000"/>
              <w:rPr>
                <w:rFonts w:ascii="Times New Roman" w:eastAsia="Times New Roman" w:hAnsi="Times New Roman"/>
                <w:sz w:val="18"/>
                <w:szCs w:val="18"/>
              </w:rPr>
            </w:pPr>
          </w:p>
        </w:tc>
      </w:tr>
      <w:tr w:rsidR="00250DB6" w:rsidRPr="00250DB6">
        <w:trPr>
          <w:trHeight w:val="300"/>
          <w:jc w:val="center"/>
        </w:trPr>
        <w:tc>
          <w:tcPr>
            <w:cnfStyle w:val="001000000000"/>
            <w:tcW w:w="2547" w:type="dxa"/>
            <w:noWrap/>
            <w:vAlign w:val="center"/>
          </w:tcPr>
          <w:p w:rsidR="00250DB6" w:rsidRPr="00250DB6" w:rsidRDefault="00250DB6" w:rsidP="00D00DBF">
            <w:pPr>
              <w:jc w:val="right"/>
              <w:rPr>
                <w:rFonts w:ascii="Arial" w:eastAsia="Times New Roman" w:hAnsi="Arial" w:cs="Arial"/>
                <w:sz w:val="18"/>
                <w:szCs w:val="18"/>
              </w:rPr>
            </w:pPr>
            <w:r w:rsidRPr="00250DB6">
              <w:rPr>
                <w:rFonts w:ascii="Arial" w:eastAsia="Times New Roman" w:hAnsi="Arial" w:cs="Arial"/>
                <w:sz w:val="18"/>
                <w:szCs w:val="18"/>
              </w:rPr>
              <w:t>P (two-tailed)</w:t>
            </w:r>
          </w:p>
        </w:tc>
        <w:tc>
          <w:tcPr>
            <w:tcW w:w="1701" w:type="dxa"/>
            <w:noWrap/>
            <w:vAlign w:val="center"/>
          </w:tcPr>
          <w:p w:rsidR="00250DB6" w:rsidRPr="00250DB6" w:rsidRDefault="00250DB6" w:rsidP="00D00DBF">
            <w:pPr>
              <w:jc w:val="center"/>
              <w:cnfStyle w:val="000000000000"/>
              <w:rPr>
                <w:rFonts w:ascii="Arial" w:eastAsia="Times New Roman" w:hAnsi="Arial" w:cs="Arial"/>
                <w:sz w:val="18"/>
                <w:szCs w:val="18"/>
              </w:rPr>
            </w:pPr>
            <w:r w:rsidRPr="00250DB6">
              <w:rPr>
                <w:rFonts w:ascii="Arial" w:eastAsia="Times New Roman" w:hAnsi="Arial" w:cs="Arial"/>
                <w:sz w:val="18"/>
                <w:szCs w:val="18"/>
              </w:rPr>
              <w:t>&lt;0.0001</w:t>
            </w:r>
          </w:p>
        </w:tc>
      </w:tr>
      <w:tr w:rsidR="00250DB6" w:rsidRPr="00250DB6">
        <w:trPr>
          <w:cnfStyle w:val="000000100000"/>
          <w:trHeight w:val="300"/>
          <w:jc w:val="center"/>
        </w:trPr>
        <w:tc>
          <w:tcPr>
            <w:cnfStyle w:val="001000000000"/>
            <w:tcW w:w="2547" w:type="dxa"/>
            <w:noWrap/>
            <w:vAlign w:val="center"/>
          </w:tcPr>
          <w:p w:rsidR="00250DB6" w:rsidRPr="00250DB6" w:rsidRDefault="00250DB6" w:rsidP="00D00DBF">
            <w:pPr>
              <w:jc w:val="right"/>
              <w:rPr>
                <w:rFonts w:ascii="Arial" w:eastAsia="Times New Roman" w:hAnsi="Arial" w:cs="Arial"/>
                <w:sz w:val="18"/>
                <w:szCs w:val="18"/>
              </w:rPr>
            </w:pPr>
            <w:r w:rsidRPr="00250DB6">
              <w:rPr>
                <w:rFonts w:ascii="Arial" w:eastAsia="Times New Roman" w:hAnsi="Arial" w:cs="Arial"/>
                <w:sz w:val="18"/>
                <w:szCs w:val="18"/>
              </w:rPr>
              <w:t>P value summary</w:t>
            </w:r>
          </w:p>
        </w:tc>
        <w:tc>
          <w:tcPr>
            <w:tcW w:w="1701" w:type="dxa"/>
            <w:noWrap/>
            <w:vAlign w:val="center"/>
          </w:tcPr>
          <w:p w:rsidR="00250DB6" w:rsidRPr="00250DB6" w:rsidRDefault="00250DB6" w:rsidP="00D00DBF">
            <w:pPr>
              <w:jc w:val="center"/>
              <w:cnfStyle w:val="000000100000"/>
              <w:rPr>
                <w:rFonts w:ascii="Arial" w:eastAsia="Times New Roman" w:hAnsi="Arial" w:cs="Arial"/>
                <w:sz w:val="18"/>
                <w:szCs w:val="18"/>
              </w:rPr>
            </w:pPr>
            <w:r w:rsidRPr="00250DB6">
              <w:rPr>
                <w:rFonts w:ascii="Arial" w:eastAsia="Times New Roman" w:hAnsi="Arial" w:cs="Arial"/>
                <w:sz w:val="18"/>
                <w:szCs w:val="18"/>
              </w:rPr>
              <w:t>****</w:t>
            </w:r>
          </w:p>
        </w:tc>
      </w:tr>
      <w:tr w:rsidR="00250DB6" w:rsidRPr="00250DB6">
        <w:trPr>
          <w:trHeight w:val="300"/>
          <w:jc w:val="center"/>
        </w:trPr>
        <w:tc>
          <w:tcPr>
            <w:cnfStyle w:val="001000000000"/>
            <w:tcW w:w="2547" w:type="dxa"/>
            <w:noWrap/>
            <w:vAlign w:val="center"/>
          </w:tcPr>
          <w:p w:rsidR="00250DB6" w:rsidRPr="00250DB6" w:rsidRDefault="00250DB6" w:rsidP="00D00DBF">
            <w:pPr>
              <w:jc w:val="center"/>
              <w:rPr>
                <w:rFonts w:ascii="Arial" w:eastAsia="Times New Roman" w:hAnsi="Arial" w:cs="Arial"/>
                <w:sz w:val="18"/>
                <w:szCs w:val="18"/>
              </w:rPr>
            </w:pPr>
            <w:r w:rsidRPr="00250DB6">
              <w:rPr>
                <w:rFonts w:ascii="Arial" w:eastAsia="Times New Roman" w:hAnsi="Arial" w:cs="Arial"/>
                <w:sz w:val="18"/>
                <w:szCs w:val="18"/>
              </w:rPr>
              <w:t>Significant? (</w:t>
            </w:r>
            <w:proofErr w:type="gramStart"/>
            <w:r w:rsidRPr="00250DB6">
              <w:rPr>
                <w:rFonts w:ascii="Arial" w:eastAsia="Times New Roman" w:hAnsi="Arial" w:cs="Arial"/>
                <w:sz w:val="18"/>
                <w:szCs w:val="18"/>
              </w:rPr>
              <w:t>alpha</w:t>
            </w:r>
            <w:proofErr w:type="gramEnd"/>
            <w:r w:rsidRPr="00250DB6">
              <w:rPr>
                <w:rFonts w:ascii="Arial" w:eastAsia="Times New Roman" w:hAnsi="Arial" w:cs="Arial"/>
                <w:sz w:val="18"/>
                <w:szCs w:val="18"/>
              </w:rPr>
              <w:t xml:space="preserve"> = 0.05)</w:t>
            </w:r>
          </w:p>
        </w:tc>
        <w:tc>
          <w:tcPr>
            <w:tcW w:w="1701" w:type="dxa"/>
            <w:noWrap/>
            <w:vAlign w:val="center"/>
          </w:tcPr>
          <w:p w:rsidR="00250DB6" w:rsidRPr="00250DB6" w:rsidRDefault="00250DB6" w:rsidP="00D00DBF">
            <w:pPr>
              <w:jc w:val="center"/>
              <w:cnfStyle w:val="000000000000"/>
              <w:rPr>
                <w:rFonts w:ascii="Arial" w:eastAsia="Times New Roman" w:hAnsi="Arial" w:cs="Arial"/>
                <w:sz w:val="18"/>
                <w:szCs w:val="18"/>
              </w:rPr>
            </w:pPr>
            <w:r w:rsidRPr="00250DB6">
              <w:rPr>
                <w:rFonts w:ascii="Arial" w:eastAsia="Times New Roman" w:hAnsi="Arial" w:cs="Arial"/>
                <w:sz w:val="18"/>
                <w:szCs w:val="18"/>
              </w:rPr>
              <w:t>Yes</w:t>
            </w:r>
          </w:p>
        </w:tc>
      </w:tr>
    </w:tbl>
    <w:p w:rsidR="00250DB6" w:rsidRDefault="00250DB6" w:rsidP="0049250F"/>
    <w:p w:rsidR="00250DB6" w:rsidRDefault="00250DB6"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507170">
      <w:r>
        <w:t xml:space="preserve">Data from 4 independent sample library preparations with a total of 56 analysed </w:t>
      </w:r>
      <w:proofErr w:type="gramStart"/>
      <w:r>
        <w:t>variants,</w:t>
      </w:r>
      <w:proofErr w:type="gramEnd"/>
      <w:r>
        <w:t xml:space="preserve"> was analysed to assess correlation between the new </w:t>
      </w:r>
      <w:proofErr w:type="spellStart"/>
      <w:r>
        <w:t>QiaSeq</w:t>
      </w:r>
      <w:proofErr w:type="spellEnd"/>
      <w:r>
        <w:t xml:space="preserve"> LGP results and the combined data from the Horizon controls and the accredited TSCA assay.</w:t>
      </w:r>
    </w:p>
    <w:p w:rsidR="00507170" w:rsidRDefault="00507170" w:rsidP="0049250F"/>
    <w:p w:rsidR="00507170" w:rsidRDefault="00507170" w:rsidP="0049250F"/>
    <w:p w:rsidR="00507170" w:rsidRDefault="00507170" w:rsidP="0049250F">
      <w:r>
        <w:rPr>
          <w:noProof/>
          <w:lang w:val="en-US" w:eastAsia="en-US"/>
        </w:rPr>
        <w:drawing>
          <wp:inline distT="0" distB="0" distL="0" distR="0">
            <wp:extent cx="6390005" cy="4153535"/>
            <wp:effectExtent l="0" t="0" r="10795" b="18415"/>
            <wp:docPr id="8" name="Chart 8">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07170" w:rsidRDefault="00507170" w:rsidP="0049250F"/>
    <w:p w:rsidR="00507170" w:rsidRDefault="00507170" w:rsidP="0049250F"/>
    <w:p w:rsidR="00507170" w:rsidRDefault="00507170" w:rsidP="0049250F"/>
    <w:tbl>
      <w:tblPr>
        <w:tblStyle w:val="GridTable6ColorfulAccent1"/>
        <w:tblW w:w="4407" w:type="dxa"/>
        <w:jc w:val="center"/>
        <w:tblLook w:val="04A0"/>
      </w:tblPr>
      <w:tblGrid>
        <w:gridCol w:w="2689"/>
        <w:gridCol w:w="1718"/>
      </w:tblGrid>
      <w:tr w:rsidR="00507170" w:rsidRPr="00507170">
        <w:trPr>
          <w:cnfStyle w:val="100000000000"/>
          <w:jc w:val="center"/>
        </w:trPr>
        <w:tc>
          <w:tcPr>
            <w:cnfStyle w:val="001000000000"/>
            <w:tcW w:w="2689" w:type="dxa"/>
            <w:noWrap/>
          </w:tcPr>
          <w:p w:rsidR="00507170" w:rsidRPr="00507170" w:rsidRDefault="00507170" w:rsidP="00507170">
            <w:pPr>
              <w:rPr>
                <w:rFonts w:ascii="Arial" w:eastAsia="Times New Roman" w:hAnsi="Arial" w:cs="Arial"/>
                <w:sz w:val="20"/>
                <w:szCs w:val="20"/>
              </w:rPr>
            </w:pPr>
            <w:r w:rsidRPr="00507170">
              <w:rPr>
                <w:rFonts w:ascii="Arial" w:eastAsia="Times New Roman" w:hAnsi="Arial" w:cs="Arial"/>
                <w:sz w:val="20"/>
                <w:szCs w:val="20"/>
              </w:rPr>
              <w:t>Pearson r</w:t>
            </w:r>
          </w:p>
        </w:tc>
        <w:tc>
          <w:tcPr>
            <w:tcW w:w="1718" w:type="dxa"/>
            <w:noWrap/>
          </w:tcPr>
          <w:p w:rsidR="00507170" w:rsidRPr="00507170" w:rsidRDefault="00507170" w:rsidP="00507170">
            <w:pPr>
              <w:cnfStyle w:val="100000000000"/>
              <w:rPr>
                <w:rFonts w:ascii="Arial" w:eastAsia="Times New Roman" w:hAnsi="Arial" w:cs="Arial"/>
                <w:sz w:val="20"/>
                <w:szCs w:val="20"/>
              </w:rPr>
            </w:pPr>
          </w:p>
        </w:tc>
      </w:tr>
      <w:tr w:rsidR="00507170" w:rsidRPr="00507170">
        <w:trPr>
          <w:cnfStyle w:val="000000100000"/>
          <w:jc w:val="center"/>
        </w:trPr>
        <w:tc>
          <w:tcPr>
            <w:cnfStyle w:val="001000000000"/>
            <w:tcW w:w="0" w:type="auto"/>
            <w:noWrap/>
          </w:tcPr>
          <w:p w:rsidR="00507170" w:rsidRPr="00507170" w:rsidRDefault="000C6D00" w:rsidP="00507170">
            <w:pPr>
              <w:rPr>
                <w:rFonts w:ascii="Arial" w:eastAsia="Times New Roman" w:hAnsi="Arial" w:cs="Arial"/>
                <w:sz w:val="20"/>
                <w:szCs w:val="20"/>
              </w:rPr>
            </w:pPr>
            <w:r w:rsidRPr="00507170">
              <w:rPr>
                <w:rFonts w:ascii="Arial" w:eastAsia="Times New Roman" w:hAnsi="Arial" w:cs="Arial"/>
                <w:sz w:val="20"/>
                <w:szCs w:val="20"/>
              </w:rPr>
              <w:t>R</w:t>
            </w:r>
          </w:p>
        </w:tc>
        <w:tc>
          <w:tcPr>
            <w:tcW w:w="0" w:type="auto"/>
            <w:noWrap/>
          </w:tcPr>
          <w:p w:rsidR="00507170" w:rsidRPr="00507170" w:rsidRDefault="00507170" w:rsidP="00507170">
            <w:pPr>
              <w:jc w:val="right"/>
              <w:cnfStyle w:val="000000100000"/>
              <w:rPr>
                <w:rFonts w:ascii="Arial" w:eastAsia="Times New Roman" w:hAnsi="Arial" w:cs="Arial"/>
                <w:sz w:val="20"/>
                <w:szCs w:val="20"/>
              </w:rPr>
            </w:pPr>
            <w:r w:rsidRPr="00507170">
              <w:rPr>
                <w:rFonts w:ascii="Arial" w:eastAsia="Times New Roman" w:hAnsi="Arial" w:cs="Arial"/>
                <w:sz w:val="20"/>
                <w:szCs w:val="20"/>
              </w:rPr>
              <w:t>0.9965</w:t>
            </w:r>
          </w:p>
        </w:tc>
      </w:tr>
      <w:tr w:rsidR="00507170" w:rsidRPr="00507170">
        <w:trPr>
          <w:jc w:val="center"/>
        </w:trPr>
        <w:tc>
          <w:tcPr>
            <w:cnfStyle w:val="001000000000"/>
            <w:tcW w:w="0" w:type="auto"/>
            <w:noWrap/>
          </w:tcPr>
          <w:p w:rsidR="00507170" w:rsidRPr="00507170" w:rsidRDefault="00507170" w:rsidP="00507170">
            <w:pPr>
              <w:rPr>
                <w:rFonts w:ascii="Arial" w:eastAsia="Times New Roman" w:hAnsi="Arial" w:cs="Arial"/>
                <w:sz w:val="20"/>
                <w:szCs w:val="20"/>
              </w:rPr>
            </w:pPr>
            <w:r w:rsidRPr="00507170">
              <w:rPr>
                <w:rFonts w:ascii="Arial" w:eastAsia="Times New Roman" w:hAnsi="Arial" w:cs="Arial"/>
                <w:sz w:val="20"/>
                <w:szCs w:val="20"/>
              </w:rPr>
              <w:t>95% confidence interval</w:t>
            </w:r>
          </w:p>
        </w:tc>
        <w:tc>
          <w:tcPr>
            <w:tcW w:w="0" w:type="auto"/>
            <w:noWrap/>
          </w:tcPr>
          <w:p w:rsidR="00507170" w:rsidRPr="00507170" w:rsidRDefault="00507170" w:rsidP="00507170">
            <w:pPr>
              <w:jc w:val="right"/>
              <w:cnfStyle w:val="000000000000"/>
              <w:rPr>
                <w:rFonts w:ascii="Arial" w:eastAsia="Times New Roman" w:hAnsi="Arial" w:cs="Arial"/>
                <w:sz w:val="20"/>
                <w:szCs w:val="20"/>
              </w:rPr>
            </w:pPr>
            <w:r w:rsidRPr="00507170">
              <w:rPr>
                <w:rFonts w:ascii="Arial" w:eastAsia="Times New Roman" w:hAnsi="Arial" w:cs="Arial"/>
                <w:sz w:val="20"/>
                <w:szCs w:val="20"/>
              </w:rPr>
              <w:t>0.9941 to 0.9980</w:t>
            </w:r>
          </w:p>
        </w:tc>
      </w:tr>
      <w:tr w:rsidR="00507170" w:rsidRPr="00507170">
        <w:trPr>
          <w:cnfStyle w:val="000000100000"/>
          <w:jc w:val="center"/>
        </w:trPr>
        <w:tc>
          <w:tcPr>
            <w:cnfStyle w:val="001000000000"/>
            <w:tcW w:w="0" w:type="auto"/>
            <w:noWrap/>
          </w:tcPr>
          <w:p w:rsidR="00507170" w:rsidRPr="00507170" w:rsidRDefault="00507170" w:rsidP="00507170">
            <w:pPr>
              <w:rPr>
                <w:rFonts w:ascii="Arial" w:eastAsia="Times New Roman" w:hAnsi="Arial" w:cs="Arial"/>
                <w:sz w:val="20"/>
                <w:szCs w:val="20"/>
              </w:rPr>
            </w:pPr>
            <w:r w:rsidRPr="00507170">
              <w:rPr>
                <w:rFonts w:ascii="Arial" w:eastAsia="Times New Roman" w:hAnsi="Arial" w:cs="Arial"/>
                <w:sz w:val="20"/>
                <w:szCs w:val="20"/>
              </w:rPr>
              <w:t>R squared</w:t>
            </w:r>
          </w:p>
        </w:tc>
        <w:tc>
          <w:tcPr>
            <w:tcW w:w="0" w:type="auto"/>
            <w:noWrap/>
          </w:tcPr>
          <w:p w:rsidR="00507170" w:rsidRPr="00507170" w:rsidRDefault="00507170" w:rsidP="00507170">
            <w:pPr>
              <w:jc w:val="right"/>
              <w:cnfStyle w:val="000000100000"/>
              <w:rPr>
                <w:rFonts w:ascii="Arial" w:eastAsia="Times New Roman" w:hAnsi="Arial" w:cs="Arial"/>
                <w:sz w:val="20"/>
                <w:szCs w:val="20"/>
              </w:rPr>
            </w:pPr>
            <w:r w:rsidRPr="00507170">
              <w:rPr>
                <w:rFonts w:ascii="Arial" w:eastAsia="Times New Roman" w:hAnsi="Arial" w:cs="Arial"/>
                <w:sz w:val="20"/>
                <w:szCs w:val="20"/>
              </w:rPr>
              <w:t>0.9931</w:t>
            </w:r>
          </w:p>
        </w:tc>
      </w:tr>
      <w:tr w:rsidR="00507170" w:rsidRPr="00507170">
        <w:trPr>
          <w:jc w:val="center"/>
        </w:trPr>
        <w:tc>
          <w:tcPr>
            <w:cnfStyle w:val="001000000000"/>
            <w:tcW w:w="0" w:type="auto"/>
            <w:noWrap/>
          </w:tcPr>
          <w:p w:rsidR="00507170" w:rsidRPr="00507170" w:rsidRDefault="00507170" w:rsidP="00507170">
            <w:pPr>
              <w:jc w:val="right"/>
              <w:rPr>
                <w:rFonts w:ascii="Arial" w:eastAsia="Times New Roman" w:hAnsi="Arial" w:cs="Arial"/>
                <w:sz w:val="20"/>
                <w:szCs w:val="20"/>
              </w:rPr>
            </w:pPr>
          </w:p>
        </w:tc>
        <w:tc>
          <w:tcPr>
            <w:tcW w:w="0" w:type="auto"/>
            <w:noWrap/>
          </w:tcPr>
          <w:p w:rsidR="00507170" w:rsidRPr="00507170" w:rsidRDefault="00507170" w:rsidP="00507170">
            <w:pPr>
              <w:cnfStyle w:val="000000000000"/>
              <w:rPr>
                <w:rFonts w:ascii="Times New Roman" w:eastAsia="Times New Roman" w:hAnsi="Times New Roman"/>
                <w:sz w:val="20"/>
                <w:szCs w:val="20"/>
              </w:rPr>
            </w:pPr>
          </w:p>
        </w:tc>
      </w:tr>
      <w:tr w:rsidR="00507170" w:rsidRPr="00507170">
        <w:trPr>
          <w:cnfStyle w:val="000000100000"/>
          <w:jc w:val="center"/>
        </w:trPr>
        <w:tc>
          <w:tcPr>
            <w:cnfStyle w:val="001000000000"/>
            <w:tcW w:w="0" w:type="auto"/>
            <w:noWrap/>
          </w:tcPr>
          <w:p w:rsidR="00507170" w:rsidRPr="00507170" w:rsidRDefault="00507170" w:rsidP="00507170">
            <w:pPr>
              <w:rPr>
                <w:rFonts w:ascii="Arial" w:eastAsia="Times New Roman" w:hAnsi="Arial" w:cs="Arial"/>
                <w:sz w:val="20"/>
                <w:szCs w:val="20"/>
              </w:rPr>
            </w:pPr>
            <w:r w:rsidRPr="00507170">
              <w:rPr>
                <w:rFonts w:ascii="Arial" w:eastAsia="Times New Roman" w:hAnsi="Arial" w:cs="Arial"/>
                <w:sz w:val="20"/>
                <w:szCs w:val="20"/>
              </w:rPr>
              <w:t>P value</w:t>
            </w:r>
          </w:p>
        </w:tc>
        <w:tc>
          <w:tcPr>
            <w:tcW w:w="0" w:type="auto"/>
            <w:noWrap/>
          </w:tcPr>
          <w:p w:rsidR="00507170" w:rsidRPr="00507170" w:rsidRDefault="00507170" w:rsidP="00507170">
            <w:pPr>
              <w:cnfStyle w:val="000000100000"/>
              <w:rPr>
                <w:rFonts w:ascii="Arial" w:eastAsia="Times New Roman" w:hAnsi="Arial" w:cs="Arial"/>
                <w:sz w:val="20"/>
                <w:szCs w:val="20"/>
              </w:rPr>
            </w:pPr>
          </w:p>
        </w:tc>
      </w:tr>
      <w:tr w:rsidR="00507170" w:rsidRPr="00507170">
        <w:trPr>
          <w:jc w:val="center"/>
        </w:trPr>
        <w:tc>
          <w:tcPr>
            <w:cnfStyle w:val="001000000000"/>
            <w:tcW w:w="0" w:type="auto"/>
            <w:noWrap/>
          </w:tcPr>
          <w:p w:rsidR="00507170" w:rsidRPr="00507170" w:rsidRDefault="00507170" w:rsidP="00507170">
            <w:pPr>
              <w:jc w:val="right"/>
              <w:rPr>
                <w:rFonts w:ascii="Arial" w:eastAsia="Times New Roman" w:hAnsi="Arial" w:cs="Arial"/>
                <w:sz w:val="20"/>
                <w:szCs w:val="20"/>
              </w:rPr>
            </w:pPr>
            <w:r w:rsidRPr="00507170">
              <w:rPr>
                <w:rFonts w:ascii="Arial" w:eastAsia="Times New Roman" w:hAnsi="Arial" w:cs="Arial"/>
                <w:sz w:val="20"/>
                <w:szCs w:val="20"/>
              </w:rPr>
              <w:t>P (two-tailed)</w:t>
            </w:r>
          </w:p>
        </w:tc>
        <w:tc>
          <w:tcPr>
            <w:tcW w:w="0" w:type="auto"/>
            <w:noWrap/>
          </w:tcPr>
          <w:p w:rsidR="00507170" w:rsidRPr="00507170" w:rsidRDefault="00507170" w:rsidP="00507170">
            <w:pPr>
              <w:jc w:val="right"/>
              <w:cnfStyle w:val="000000000000"/>
              <w:rPr>
                <w:rFonts w:ascii="Arial" w:eastAsia="Times New Roman" w:hAnsi="Arial" w:cs="Arial"/>
                <w:sz w:val="20"/>
                <w:szCs w:val="20"/>
              </w:rPr>
            </w:pPr>
            <w:r w:rsidRPr="00507170">
              <w:rPr>
                <w:rFonts w:ascii="Arial" w:eastAsia="Times New Roman" w:hAnsi="Arial" w:cs="Arial"/>
                <w:sz w:val="20"/>
                <w:szCs w:val="20"/>
              </w:rPr>
              <w:t>&lt;0.0001</w:t>
            </w:r>
          </w:p>
        </w:tc>
      </w:tr>
      <w:tr w:rsidR="00507170" w:rsidRPr="00507170">
        <w:trPr>
          <w:cnfStyle w:val="000000100000"/>
          <w:jc w:val="center"/>
        </w:trPr>
        <w:tc>
          <w:tcPr>
            <w:cnfStyle w:val="001000000000"/>
            <w:tcW w:w="0" w:type="auto"/>
            <w:noWrap/>
          </w:tcPr>
          <w:p w:rsidR="00507170" w:rsidRPr="00507170" w:rsidRDefault="00507170" w:rsidP="00507170">
            <w:pPr>
              <w:jc w:val="right"/>
              <w:rPr>
                <w:rFonts w:ascii="Arial" w:eastAsia="Times New Roman" w:hAnsi="Arial" w:cs="Arial"/>
                <w:sz w:val="20"/>
                <w:szCs w:val="20"/>
              </w:rPr>
            </w:pPr>
            <w:r w:rsidRPr="00507170">
              <w:rPr>
                <w:rFonts w:ascii="Arial" w:eastAsia="Times New Roman" w:hAnsi="Arial" w:cs="Arial"/>
                <w:sz w:val="20"/>
                <w:szCs w:val="20"/>
              </w:rPr>
              <w:t>P value summary</w:t>
            </w:r>
          </w:p>
        </w:tc>
        <w:tc>
          <w:tcPr>
            <w:tcW w:w="0" w:type="auto"/>
            <w:noWrap/>
          </w:tcPr>
          <w:p w:rsidR="00507170" w:rsidRPr="00507170" w:rsidRDefault="00507170" w:rsidP="00507170">
            <w:pPr>
              <w:jc w:val="right"/>
              <w:cnfStyle w:val="000000100000"/>
              <w:rPr>
                <w:rFonts w:ascii="Arial" w:eastAsia="Times New Roman" w:hAnsi="Arial" w:cs="Arial"/>
                <w:sz w:val="20"/>
                <w:szCs w:val="20"/>
              </w:rPr>
            </w:pPr>
            <w:r w:rsidRPr="00507170">
              <w:rPr>
                <w:rFonts w:ascii="Arial" w:eastAsia="Times New Roman" w:hAnsi="Arial" w:cs="Arial"/>
                <w:sz w:val="20"/>
                <w:szCs w:val="20"/>
              </w:rPr>
              <w:t>****</w:t>
            </w:r>
          </w:p>
        </w:tc>
      </w:tr>
      <w:tr w:rsidR="00507170" w:rsidRPr="00507170">
        <w:trPr>
          <w:jc w:val="center"/>
        </w:trPr>
        <w:tc>
          <w:tcPr>
            <w:cnfStyle w:val="001000000000"/>
            <w:tcW w:w="0" w:type="auto"/>
            <w:noWrap/>
          </w:tcPr>
          <w:p w:rsidR="00507170" w:rsidRPr="00507170" w:rsidRDefault="00507170" w:rsidP="00507170">
            <w:pPr>
              <w:jc w:val="right"/>
              <w:rPr>
                <w:rFonts w:ascii="Arial" w:eastAsia="Times New Roman" w:hAnsi="Arial" w:cs="Arial"/>
                <w:sz w:val="20"/>
                <w:szCs w:val="20"/>
              </w:rPr>
            </w:pPr>
            <w:r w:rsidRPr="00507170">
              <w:rPr>
                <w:rFonts w:ascii="Arial" w:eastAsia="Times New Roman" w:hAnsi="Arial" w:cs="Arial"/>
                <w:sz w:val="20"/>
                <w:szCs w:val="20"/>
              </w:rPr>
              <w:t>Significant? (</w:t>
            </w:r>
            <w:proofErr w:type="gramStart"/>
            <w:r w:rsidRPr="00507170">
              <w:rPr>
                <w:rFonts w:ascii="Arial" w:eastAsia="Times New Roman" w:hAnsi="Arial" w:cs="Arial"/>
                <w:sz w:val="20"/>
                <w:szCs w:val="20"/>
              </w:rPr>
              <w:t>alpha</w:t>
            </w:r>
            <w:proofErr w:type="gramEnd"/>
            <w:r w:rsidRPr="00507170">
              <w:rPr>
                <w:rFonts w:ascii="Arial" w:eastAsia="Times New Roman" w:hAnsi="Arial" w:cs="Arial"/>
                <w:sz w:val="20"/>
                <w:szCs w:val="20"/>
              </w:rPr>
              <w:t xml:space="preserve"> = 0.05)</w:t>
            </w:r>
          </w:p>
        </w:tc>
        <w:tc>
          <w:tcPr>
            <w:tcW w:w="0" w:type="auto"/>
            <w:noWrap/>
          </w:tcPr>
          <w:p w:rsidR="00507170" w:rsidRPr="00507170" w:rsidRDefault="00507170" w:rsidP="00507170">
            <w:pPr>
              <w:jc w:val="right"/>
              <w:cnfStyle w:val="000000000000"/>
              <w:rPr>
                <w:rFonts w:ascii="Arial" w:eastAsia="Times New Roman" w:hAnsi="Arial" w:cs="Arial"/>
                <w:sz w:val="20"/>
                <w:szCs w:val="20"/>
              </w:rPr>
            </w:pPr>
            <w:r w:rsidRPr="00507170">
              <w:rPr>
                <w:rFonts w:ascii="Arial" w:eastAsia="Times New Roman" w:hAnsi="Arial" w:cs="Arial"/>
                <w:sz w:val="20"/>
                <w:szCs w:val="20"/>
              </w:rPr>
              <w:t>Yes</w:t>
            </w:r>
          </w:p>
        </w:tc>
      </w:tr>
    </w:tbl>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507170" w:rsidRDefault="00507170" w:rsidP="0049250F"/>
    <w:p w:rsidR="00250DB6" w:rsidRDefault="00164C6A" w:rsidP="004553D5">
      <w:pPr>
        <w:pStyle w:val="Heading2"/>
        <w:rPr>
          <w:ins w:id="534" w:author="alexander smith" w:date="2020-07-02T12:41:00Z"/>
        </w:rPr>
      </w:pPr>
      <w:bookmarkStart w:id="535" w:name="_Toc44066519"/>
      <w:r w:rsidRPr="00507170">
        <w:t>Technical Bioinformatic</w:t>
      </w:r>
      <w:r w:rsidR="00507170" w:rsidRPr="00507170">
        <w:t>s</w:t>
      </w:r>
      <w:r w:rsidRPr="00507170">
        <w:t xml:space="preserve"> Analysis</w:t>
      </w:r>
      <w:r w:rsidR="00507170">
        <w:t xml:space="preserve"> of </w:t>
      </w:r>
      <w:proofErr w:type="spellStart"/>
      <w:r w:rsidR="00507170">
        <w:t>QiaSeq</w:t>
      </w:r>
      <w:proofErr w:type="spellEnd"/>
      <w:r w:rsidR="00507170">
        <w:t xml:space="preserve"> MGP</w:t>
      </w:r>
      <w:bookmarkEnd w:id="535"/>
    </w:p>
    <w:p w:rsidR="0090382E" w:rsidRDefault="0090382E" w:rsidP="0090382E">
      <w:pPr>
        <w:numPr>
          <w:ins w:id="536" w:author="alexander smith" w:date="2020-07-02T12:41:00Z"/>
        </w:numPr>
        <w:rPr>
          <w:ins w:id="537" w:author="alexander smith" w:date="2020-07-02T12:41:00Z"/>
        </w:rPr>
      </w:pPr>
    </w:p>
    <w:p w:rsidR="0090382E" w:rsidRDefault="0090382E" w:rsidP="0090382E">
      <w:pPr>
        <w:numPr>
          <w:ins w:id="538" w:author="alexander smith" w:date="2020-07-02T12:41:00Z"/>
        </w:numPr>
        <w:rPr>
          <w:ins w:id="539" w:author="alexander smith" w:date="2020-07-02T12:41:00Z"/>
        </w:rPr>
      </w:pPr>
    </w:p>
    <w:tbl>
      <w:tblPr>
        <w:tblW w:w="12280" w:type="dxa"/>
        <w:tblCellMar>
          <w:left w:w="0" w:type="dxa"/>
          <w:right w:w="0" w:type="dxa"/>
        </w:tblCellMar>
        <w:tblLook w:val="0000"/>
        <w:tblPrChange w:id="540" w:author="alexander smith" w:date="2020-07-02T12:43:00Z">
          <w:tblPr>
            <w:tblW w:w="12280" w:type="dxa"/>
            <w:tblCellMar>
              <w:left w:w="0" w:type="dxa"/>
              <w:right w:w="0" w:type="dxa"/>
            </w:tblCellMar>
            <w:tblLook w:val="0000"/>
          </w:tblPr>
        </w:tblPrChange>
      </w:tblPr>
      <w:tblGrid>
        <w:gridCol w:w="3853"/>
        <w:gridCol w:w="2895"/>
        <w:gridCol w:w="2397"/>
        <w:gridCol w:w="3135"/>
        <w:tblGridChange w:id="541">
          <w:tblGrid>
            <w:gridCol w:w="3853"/>
            <w:gridCol w:w="2895"/>
            <w:gridCol w:w="2397"/>
            <w:gridCol w:w="3135"/>
          </w:tblGrid>
        </w:tblGridChange>
      </w:tblGrid>
      <w:tr w:rsidR="0090382E" w:rsidRPr="0090382E">
        <w:trPr>
          <w:trHeight w:val="405"/>
          <w:ins w:id="542" w:author="alexander smith" w:date="2020-07-02T12:41:00Z"/>
          <w:trPrChange w:id="543" w:author="alexander smith" w:date="2020-07-02T12:43:00Z">
            <w:trPr>
              <w:trHeight w:val="405"/>
            </w:trPr>
          </w:trPrChange>
        </w:trPr>
        <w:tc>
          <w:tcPr>
            <w:tcW w:w="385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Change w:id="544" w:author="alexander smith" w:date="2020-07-02T12:43:00Z">
              <w:tcPr>
                <w:tcW w:w="386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tcPrChange>
          </w:tcPr>
          <w:p w:rsidR="0090382E" w:rsidRPr="0090382E" w:rsidRDefault="0090382E" w:rsidP="0090382E">
            <w:pPr>
              <w:numPr>
                <w:ins w:id="545" w:author="alexander smith" w:date="2020-07-02T12:41:00Z"/>
              </w:numPr>
              <w:rPr>
                <w:ins w:id="546" w:author="alexander smith" w:date="2020-07-02T12:41:00Z"/>
              </w:rPr>
            </w:pPr>
            <w:ins w:id="547" w:author="alexander smith" w:date="2020-07-02T12:41:00Z">
              <w:r w:rsidRPr="0090382E">
                <w:rPr>
                  <w:b/>
                  <w:bCs/>
                </w:rPr>
                <w:t xml:space="preserve">SNV + </w:t>
              </w:r>
              <w:proofErr w:type="spellStart"/>
              <w:r w:rsidRPr="0090382E">
                <w:rPr>
                  <w:b/>
                  <w:bCs/>
                </w:rPr>
                <w:t>Indel</w:t>
              </w:r>
              <w:proofErr w:type="spellEnd"/>
            </w:ins>
          </w:p>
        </w:tc>
        <w:tc>
          <w:tcPr>
            <w:tcW w:w="289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Change w:id="548" w:author="alexander smith" w:date="2020-07-02T12:43:00Z">
              <w:tcPr>
                <w:tcW w:w="29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tcPrChange>
          </w:tcPr>
          <w:p w:rsidR="0090382E" w:rsidRPr="0090382E" w:rsidRDefault="0090382E" w:rsidP="0090382E">
            <w:pPr>
              <w:numPr>
                <w:ins w:id="549" w:author="alexander smith" w:date="2020-07-02T12:41:00Z"/>
              </w:numPr>
              <w:rPr>
                <w:ins w:id="550" w:author="alexander smith" w:date="2020-07-02T12:41:00Z"/>
              </w:rPr>
            </w:pPr>
            <w:ins w:id="551" w:author="alexander smith" w:date="2020-07-02T12:41:00Z">
              <w:r w:rsidRPr="0090382E">
                <w:rPr>
                  <w:b/>
                  <w:bCs/>
                </w:rPr>
                <w:t>Measure</w:t>
              </w:r>
            </w:ins>
          </w:p>
        </w:tc>
        <w:tc>
          <w:tcPr>
            <w:tcW w:w="239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Change w:id="552" w:author="alexander smith" w:date="2020-07-02T12:43:00Z">
              <w:tcPr>
                <w:tcW w:w="24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tcPrChange>
          </w:tcPr>
          <w:p w:rsidR="0090382E" w:rsidRPr="0090382E" w:rsidRDefault="0090382E" w:rsidP="0090382E">
            <w:pPr>
              <w:numPr>
                <w:ins w:id="553" w:author="alexander smith" w:date="2020-07-02T12:41:00Z"/>
              </w:numPr>
              <w:rPr>
                <w:ins w:id="554" w:author="alexander smith" w:date="2020-07-02T12:41:00Z"/>
              </w:rPr>
            </w:pPr>
            <w:ins w:id="555" w:author="alexander smith" w:date="2020-07-02T12:41:00Z">
              <w:r w:rsidRPr="0090382E">
                <w:rPr>
                  <w:b/>
                  <w:bCs/>
                </w:rPr>
                <w:t>Metric</w:t>
              </w:r>
            </w:ins>
          </w:p>
        </w:tc>
        <w:tc>
          <w:tcPr>
            <w:tcW w:w="313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Change w:id="556" w:author="alexander smith" w:date="2020-07-02T12:43:00Z">
              <w:tcPr>
                <w:tcW w:w="314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tcPrChange>
          </w:tcPr>
          <w:p w:rsidR="0090382E" w:rsidRPr="0090382E" w:rsidRDefault="0090382E" w:rsidP="0090382E">
            <w:pPr>
              <w:numPr>
                <w:ins w:id="557" w:author="alexander smith" w:date="2020-07-02T12:41:00Z"/>
              </w:numPr>
              <w:rPr>
                <w:ins w:id="558" w:author="alexander smith" w:date="2020-07-02T12:41:00Z"/>
              </w:rPr>
            </w:pPr>
            <w:ins w:id="559" w:author="alexander smith" w:date="2020-07-02T12:41:00Z">
              <w:r w:rsidRPr="0090382E">
                <w:rPr>
                  <w:b/>
                  <w:bCs/>
                </w:rPr>
                <w:t>Error (95% CI) or significance</w:t>
              </w:r>
            </w:ins>
          </w:p>
        </w:tc>
      </w:tr>
      <w:tr w:rsidR="0090382E" w:rsidRPr="0090382E">
        <w:trPr>
          <w:trHeight w:val="500"/>
          <w:ins w:id="560" w:author="alexander smith" w:date="2020-07-02T12:41:00Z"/>
          <w:trPrChange w:id="561" w:author="alexander smith" w:date="2020-07-02T12:43:00Z">
            <w:trPr>
              <w:trHeight w:val="500"/>
            </w:trPr>
          </w:trPrChange>
        </w:trPr>
        <w:tc>
          <w:tcPr>
            <w:tcW w:w="3853" w:type="dxa"/>
            <w:tcBorders>
              <w:top w:val="single" w:sz="8" w:space="0" w:color="FFFFFF"/>
              <w:left w:val="single" w:sz="8" w:space="0" w:color="FFFFFF"/>
              <w:bottom w:val="single" w:sz="8" w:space="0" w:color="FFFFFF"/>
              <w:right w:val="single" w:sz="8" w:space="0" w:color="FFFFFF"/>
            </w:tcBorders>
            <w:shd w:val="clear" w:color="auto" w:fill="D0D8E8"/>
            <w:vAlign w:val="center"/>
            <w:tcPrChange w:id="562" w:author="alexander smith" w:date="2020-07-02T12:43:00Z">
              <w:tcPr>
                <w:tcW w:w="3860" w:type="dxa"/>
                <w:tcBorders>
                  <w:top w:val="single" w:sz="24" w:space="0" w:color="FFFFFF"/>
                  <w:left w:val="single" w:sz="8" w:space="0" w:color="FFFFFF"/>
                  <w:bottom w:val="single" w:sz="8" w:space="0" w:color="FFFFFF"/>
                  <w:right w:val="single" w:sz="8" w:space="0" w:color="FFFFFF"/>
                </w:tcBorders>
                <w:shd w:val="clear" w:color="auto" w:fill="D0D8E8"/>
                <w:vAlign w:val="center"/>
              </w:tcPr>
            </w:tcPrChange>
          </w:tcPr>
          <w:p w:rsidR="0090382E" w:rsidRPr="0090382E" w:rsidRDefault="001F653D" w:rsidP="0090382E">
            <w:pPr>
              <w:numPr>
                <w:ins w:id="563" w:author="alexander smith" w:date="2020-07-02T12:43:00Z"/>
              </w:numPr>
              <w:rPr>
                <w:ins w:id="564" w:author="alexander smith" w:date="2020-07-02T12:43:00Z"/>
                <w:sz w:val="22"/>
                <w:rPrChange w:id="565" w:author="alexander smith" w:date="2020-07-02T12:42:00Z">
                  <w:rPr>
                    <w:ins w:id="566" w:author="alexander smith" w:date="2020-07-02T12:43:00Z"/>
                  </w:rPr>
                </w:rPrChange>
              </w:rPr>
            </w:pPr>
            <w:ins w:id="567" w:author="alexander smith" w:date="2020-07-02T12:43:00Z">
              <w:r w:rsidRPr="001F653D">
                <w:rPr>
                  <w:sz w:val="22"/>
                  <w:rPrChange w:id="568" w:author="alexander smith" w:date="2020-07-02T12:42:00Z">
                    <w:rPr/>
                  </w:rPrChange>
                </w:rPr>
                <w:t xml:space="preserve">Trueness  - Accuracy </w:t>
              </w:r>
            </w:ins>
          </w:p>
          <w:p w:rsidR="0090382E" w:rsidRPr="0090382E" w:rsidRDefault="001F653D" w:rsidP="0090382E">
            <w:pPr>
              <w:numPr>
                <w:ins w:id="569" w:author="alexander smith" w:date="2020-07-02T12:41:00Z"/>
              </w:numPr>
              <w:rPr>
                <w:ins w:id="570" w:author="alexander smith" w:date="2020-07-02T12:41:00Z"/>
                <w:sz w:val="22"/>
                <w:rPrChange w:id="571" w:author="alexander smith" w:date="2020-07-02T12:42:00Z">
                  <w:rPr>
                    <w:ins w:id="572" w:author="alexander smith" w:date="2020-07-02T12:41:00Z"/>
                  </w:rPr>
                </w:rPrChange>
              </w:rPr>
            </w:pPr>
            <w:ins w:id="573" w:author="alexander smith" w:date="2020-07-02T12:43:00Z">
              <w:r w:rsidRPr="001F653D">
                <w:rPr>
                  <w:sz w:val="22"/>
                  <w:rPrChange w:id="574" w:author="alexander smith" w:date="2020-07-02T12:42:00Z">
                    <w:rPr/>
                  </w:rPrChange>
                </w:rPr>
                <w:t>(</w:t>
              </w:r>
              <w:proofErr w:type="gramStart"/>
              <w:r w:rsidRPr="001F653D">
                <w:rPr>
                  <w:sz w:val="22"/>
                  <w:rPrChange w:id="575" w:author="alexander smith" w:date="2020-07-02T12:42:00Z">
                    <w:rPr/>
                  </w:rPrChange>
                </w:rPr>
                <w:t>n</w:t>
              </w:r>
              <w:proofErr w:type="gramEnd"/>
              <w:r w:rsidRPr="001F653D">
                <w:rPr>
                  <w:sz w:val="22"/>
                  <w:rPrChange w:id="576" w:author="alexander smith" w:date="2020-07-02T12:42:00Z">
                    <w:rPr/>
                  </w:rPrChange>
                </w:rPr>
                <w:t>=224)</w:t>
              </w:r>
            </w:ins>
          </w:p>
        </w:tc>
        <w:tc>
          <w:tcPr>
            <w:tcW w:w="2895" w:type="dxa"/>
            <w:tcBorders>
              <w:top w:val="single" w:sz="8" w:space="0" w:color="FFFFFF"/>
              <w:left w:val="single" w:sz="8" w:space="0" w:color="FFFFFF"/>
              <w:bottom w:val="single" w:sz="8" w:space="0" w:color="FFFFFF"/>
              <w:right w:val="single" w:sz="8" w:space="0" w:color="FFFFFF"/>
            </w:tcBorders>
            <w:shd w:val="clear" w:color="auto" w:fill="D0D8E8"/>
            <w:vAlign w:val="center"/>
            <w:tcPrChange w:id="577" w:author="alexander smith" w:date="2020-07-02T12:43:00Z">
              <w:tcPr>
                <w:tcW w:w="2900" w:type="dxa"/>
                <w:tcBorders>
                  <w:top w:val="single" w:sz="24" w:space="0" w:color="FFFFFF"/>
                  <w:left w:val="single" w:sz="8" w:space="0" w:color="FFFFFF"/>
                  <w:bottom w:val="single" w:sz="8" w:space="0" w:color="FFFFFF"/>
                  <w:right w:val="single" w:sz="8" w:space="0" w:color="FFFFFF"/>
                </w:tcBorders>
                <w:shd w:val="clear" w:color="auto" w:fill="D0D8E8"/>
                <w:vAlign w:val="center"/>
              </w:tcPr>
            </w:tcPrChange>
          </w:tcPr>
          <w:p w:rsidR="0090382E" w:rsidRPr="0090382E" w:rsidRDefault="001F653D" w:rsidP="0090382E">
            <w:pPr>
              <w:numPr>
                <w:ins w:id="578" w:author="alexander smith" w:date="2020-07-02T12:41:00Z"/>
              </w:numPr>
              <w:rPr>
                <w:ins w:id="579" w:author="alexander smith" w:date="2020-07-02T12:41:00Z"/>
                <w:sz w:val="22"/>
                <w:rPrChange w:id="580" w:author="alexander smith" w:date="2020-07-02T12:42:00Z">
                  <w:rPr>
                    <w:ins w:id="581" w:author="alexander smith" w:date="2020-07-02T12:41:00Z"/>
                  </w:rPr>
                </w:rPrChange>
              </w:rPr>
            </w:pPr>
            <w:ins w:id="582" w:author="alexander smith" w:date="2020-07-02T12:43:00Z">
              <w:r w:rsidRPr="001F653D">
                <w:rPr>
                  <w:sz w:val="22"/>
                  <w:rPrChange w:id="583" w:author="alexander smith" w:date="2020-07-02T12:42:00Z">
                    <w:rPr/>
                  </w:rPrChange>
                </w:rPr>
                <w:t xml:space="preserve">VAF correlation for validated </w:t>
              </w:r>
              <w:proofErr w:type="spellStart"/>
              <w:r w:rsidRPr="001F653D">
                <w:rPr>
                  <w:i/>
                  <w:iCs/>
                  <w:sz w:val="22"/>
                  <w:rPrChange w:id="584" w:author="alexander smith" w:date="2020-07-02T12:42:00Z">
                    <w:rPr>
                      <w:i/>
                      <w:iCs/>
                    </w:rPr>
                  </w:rPrChange>
                </w:rPr>
                <w:t>vs</w:t>
              </w:r>
              <w:proofErr w:type="spellEnd"/>
              <w:r w:rsidRPr="001F653D">
                <w:rPr>
                  <w:sz w:val="22"/>
                  <w:rPrChange w:id="585" w:author="alexander smith" w:date="2020-07-02T12:42:00Z">
                    <w:rPr/>
                  </w:rPrChange>
                </w:rPr>
                <w:t xml:space="preserve"> observed variants)</w:t>
              </w:r>
            </w:ins>
          </w:p>
        </w:tc>
        <w:tc>
          <w:tcPr>
            <w:tcW w:w="2397" w:type="dxa"/>
            <w:tcBorders>
              <w:top w:val="single" w:sz="8" w:space="0" w:color="FFFFFF"/>
              <w:left w:val="single" w:sz="8" w:space="0" w:color="FFFFFF"/>
              <w:bottom w:val="single" w:sz="8" w:space="0" w:color="FFFFFF"/>
              <w:right w:val="single" w:sz="8" w:space="0" w:color="FFFFFF"/>
            </w:tcBorders>
            <w:shd w:val="clear" w:color="auto" w:fill="D0D8E8"/>
            <w:tcMar>
              <w:top w:w="57" w:type="dxa"/>
              <w:left w:w="144" w:type="dxa"/>
              <w:bottom w:w="57" w:type="dxa"/>
              <w:right w:w="144" w:type="dxa"/>
            </w:tcMar>
            <w:vAlign w:val="center"/>
            <w:tcPrChange w:id="586" w:author="alexander smith" w:date="2020-07-02T12:43:00Z">
              <w:tcPr>
                <w:tcW w:w="2400" w:type="dxa"/>
                <w:tcBorders>
                  <w:top w:val="single" w:sz="24" w:space="0" w:color="FFFFFF"/>
                  <w:left w:val="single" w:sz="8" w:space="0" w:color="FFFFFF"/>
                  <w:bottom w:val="single" w:sz="8" w:space="0" w:color="FFFFFF"/>
                  <w:right w:val="single" w:sz="8" w:space="0" w:color="FFFFFF"/>
                </w:tcBorders>
                <w:shd w:val="clear" w:color="auto" w:fill="D0D8E8"/>
                <w:tcMar>
                  <w:top w:w="57" w:type="dxa"/>
                  <w:left w:w="144" w:type="dxa"/>
                  <w:bottom w:w="57" w:type="dxa"/>
                  <w:right w:w="144" w:type="dxa"/>
                </w:tcMar>
                <w:vAlign w:val="center"/>
              </w:tcPr>
            </w:tcPrChange>
          </w:tcPr>
          <w:p w:rsidR="0090382E" w:rsidRPr="0090382E" w:rsidRDefault="001F653D" w:rsidP="0090382E">
            <w:pPr>
              <w:numPr>
                <w:ins w:id="587" w:author="alexander smith" w:date="2020-07-02T12:41:00Z"/>
              </w:numPr>
              <w:rPr>
                <w:ins w:id="588" w:author="alexander smith" w:date="2020-07-02T12:41:00Z"/>
                <w:sz w:val="22"/>
                <w:rPrChange w:id="589" w:author="alexander smith" w:date="2020-07-02T12:42:00Z">
                  <w:rPr>
                    <w:ins w:id="590" w:author="alexander smith" w:date="2020-07-02T12:41:00Z"/>
                  </w:rPr>
                </w:rPrChange>
              </w:rPr>
            </w:pPr>
            <w:ins w:id="591" w:author="alexander smith" w:date="2020-07-02T12:43:00Z">
              <w:r w:rsidRPr="001F653D">
                <w:rPr>
                  <w:sz w:val="22"/>
                  <w:rPrChange w:id="592" w:author="alexander smith" w:date="2020-07-02T12:42:00Z">
                    <w:rPr/>
                  </w:rPrChange>
                </w:rPr>
                <w:t>R=0.99</w:t>
              </w:r>
            </w:ins>
          </w:p>
        </w:tc>
        <w:tc>
          <w:tcPr>
            <w:tcW w:w="313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Change w:id="593" w:author="alexander smith" w:date="2020-07-02T12:43:00Z">
              <w:tcPr>
                <w:tcW w:w="314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tcPrChange>
          </w:tcPr>
          <w:p w:rsidR="0090382E" w:rsidRPr="0090382E" w:rsidRDefault="001F653D" w:rsidP="0090382E">
            <w:pPr>
              <w:numPr>
                <w:ins w:id="594" w:author="alexander smith" w:date="2020-07-02T12:41:00Z"/>
              </w:numPr>
              <w:rPr>
                <w:ins w:id="595" w:author="alexander smith" w:date="2020-07-02T12:41:00Z"/>
                <w:sz w:val="22"/>
                <w:rPrChange w:id="596" w:author="alexander smith" w:date="2020-07-02T12:42:00Z">
                  <w:rPr>
                    <w:ins w:id="597" w:author="alexander smith" w:date="2020-07-02T12:41:00Z"/>
                  </w:rPr>
                </w:rPrChange>
              </w:rPr>
            </w:pPr>
            <w:proofErr w:type="gramStart"/>
            <w:ins w:id="598" w:author="alexander smith" w:date="2020-07-02T12:43:00Z">
              <w:r w:rsidRPr="001F653D">
                <w:rPr>
                  <w:sz w:val="22"/>
                  <w:rPrChange w:id="599" w:author="alexander smith" w:date="2020-07-02T12:42:00Z">
                    <w:rPr/>
                  </w:rPrChange>
                </w:rPr>
                <w:t>p</w:t>
              </w:r>
              <w:proofErr w:type="gramEnd"/>
              <w:r w:rsidRPr="001F653D">
                <w:rPr>
                  <w:sz w:val="22"/>
                  <w:rPrChange w:id="600" w:author="alexander smith" w:date="2020-07-02T12:42:00Z">
                    <w:rPr/>
                  </w:rPrChange>
                </w:rPr>
                <w:t>&lt;2.2e-16</w:t>
              </w:r>
            </w:ins>
          </w:p>
        </w:tc>
      </w:tr>
      <w:tr w:rsidR="0090382E" w:rsidRPr="0090382E">
        <w:trPr>
          <w:trHeight w:val="900"/>
          <w:ins w:id="601" w:author="alexander smith" w:date="2020-07-02T12:41:00Z"/>
          <w:trPrChange w:id="602" w:author="alexander smith" w:date="2020-07-02T12:43:00Z">
            <w:trPr>
              <w:trHeight w:val="900"/>
            </w:trPr>
          </w:trPrChange>
        </w:trPr>
        <w:tc>
          <w:tcPr>
            <w:tcW w:w="3853" w:type="dxa"/>
            <w:tcBorders>
              <w:top w:val="single" w:sz="8" w:space="0" w:color="FFFFFF"/>
              <w:left w:val="single" w:sz="8" w:space="0" w:color="FFFFFF"/>
              <w:bottom w:val="single" w:sz="8" w:space="0" w:color="FFFFFF"/>
              <w:right w:val="single" w:sz="8" w:space="0" w:color="FFFFFF"/>
            </w:tcBorders>
            <w:shd w:val="clear" w:color="auto" w:fill="E9EDF4"/>
            <w:vAlign w:val="center"/>
            <w:tcPrChange w:id="603" w:author="alexander smith" w:date="2020-07-02T12:43:00Z">
              <w:tcPr>
                <w:tcW w:w="3860" w:type="dxa"/>
                <w:tcBorders>
                  <w:top w:val="single" w:sz="8" w:space="0" w:color="FFFFFF"/>
                  <w:left w:val="single" w:sz="8" w:space="0" w:color="FFFFFF"/>
                  <w:bottom w:val="single" w:sz="8" w:space="0" w:color="FFFFFF"/>
                  <w:right w:val="single" w:sz="8" w:space="0" w:color="FFFFFF"/>
                </w:tcBorders>
                <w:shd w:val="clear" w:color="auto" w:fill="E9EDF4"/>
                <w:vAlign w:val="center"/>
              </w:tcPr>
            </w:tcPrChange>
          </w:tcPr>
          <w:p w:rsidR="0090382E" w:rsidRPr="0090382E" w:rsidRDefault="001F653D" w:rsidP="0090382E">
            <w:pPr>
              <w:numPr>
                <w:ins w:id="604" w:author="alexander smith" w:date="2020-07-02T12:43:00Z"/>
              </w:numPr>
              <w:rPr>
                <w:ins w:id="605" w:author="alexander smith" w:date="2020-07-02T12:43:00Z"/>
                <w:sz w:val="22"/>
                <w:rPrChange w:id="606" w:author="alexander smith" w:date="2020-07-02T12:42:00Z">
                  <w:rPr>
                    <w:ins w:id="607" w:author="alexander smith" w:date="2020-07-02T12:43:00Z"/>
                  </w:rPr>
                </w:rPrChange>
              </w:rPr>
            </w:pPr>
            <w:ins w:id="608" w:author="alexander smith" w:date="2020-07-02T12:43:00Z">
              <w:r w:rsidRPr="001F653D">
                <w:rPr>
                  <w:sz w:val="22"/>
                  <w:rPrChange w:id="609" w:author="alexander smith" w:date="2020-07-02T12:42:00Z">
                    <w:rPr/>
                  </w:rPrChange>
                </w:rPr>
                <w:t xml:space="preserve">Reproducibility – Accuracy </w:t>
              </w:r>
            </w:ins>
          </w:p>
          <w:p w:rsidR="0090382E" w:rsidRPr="0090382E" w:rsidRDefault="001F653D" w:rsidP="0090382E">
            <w:pPr>
              <w:numPr>
                <w:ins w:id="610" w:author="alexander smith" w:date="2020-07-02T12:41:00Z"/>
              </w:numPr>
              <w:rPr>
                <w:ins w:id="611" w:author="alexander smith" w:date="2020-07-02T12:41:00Z"/>
                <w:sz w:val="22"/>
                <w:rPrChange w:id="612" w:author="alexander smith" w:date="2020-07-02T12:42:00Z">
                  <w:rPr>
                    <w:ins w:id="613" w:author="alexander smith" w:date="2020-07-02T12:41:00Z"/>
                  </w:rPr>
                </w:rPrChange>
              </w:rPr>
            </w:pPr>
            <w:ins w:id="614" w:author="alexander smith" w:date="2020-07-02T12:43:00Z">
              <w:r w:rsidRPr="001F653D">
                <w:rPr>
                  <w:sz w:val="22"/>
                  <w:rPrChange w:id="615" w:author="alexander smith" w:date="2020-07-02T12:42:00Z">
                    <w:rPr/>
                  </w:rPrChange>
                </w:rPr>
                <w:t>(</w:t>
              </w:r>
              <w:proofErr w:type="gramStart"/>
              <w:r w:rsidRPr="001F653D">
                <w:rPr>
                  <w:sz w:val="22"/>
                  <w:rPrChange w:id="616" w:author="alexander smith" w:date="2020-07-02T12:42:00Z">
                    <w:rPr/>
                  </w:rPrChange>
                </w:rPr>
                <w:t>n</w:t>
              </w:r>
              <w:proofErr w:type="gramEnd"/>
              <w:r w:rsidRPr="001F653D">
                <w:rPr>
                  <w:sz w:val="22"/>
                  <w:rPrChange w:id="617" w:author="alexander smith" w:date="2020-07-02T12:42:00Z">
                    <w:rPr/>
                  </w:rPrChange>
                </w:rPr>
                <w:t>=19*4)</w:t>
              </w:r>
            </w:ins>
          </w:p>
        </w:tc>
        <w:tc>
          <w:tcPr>
            <w:tcW w:w="2895" w:type="dxa"/>
            <w:tcBorders>
              <w:top w:val="single" w:sz="8" w:space="0" w:color="FFFFFF"/>
              <w:left w:val="single" w:sz="8" w:space="0" w:color="FFFFFF"/>
              <w:bottom w:val="single" w:sz="8" w:space="0" w:color="FFFFFF"/>
              <w:right w:val="single" w:sz="8" w:space="0" w:color="FFFFFF"/>
            </w:tcBorders>
            <w:shd w:val="clear" w:color="auto" w:fill="E9EDF4"/>
            <w:vAlign w:val="center"/>
            <w:tcPrChange w:id="618" w:author="alexander smith" w:date="2020-07-02T12:43:00Z">
              <w:tcPr>
                <w:tcW w:w="2900" w:type="dxa"/>
                <w:tcBorders>
                  <w:top w:val="single" w:sz="8" w:space="0" w:color="FFFFFF"/>
                  <w:left w:val="single" w:sz="8" w:space="0" w:color="FFFFFF"/>
                  <w:bottom w:val="single" w:sz="8" w:space="0" w:color="FFFFFF"/>
                  <w:right w:val="single" w:sz="8" w:space="0" w:color="FFFFFF"/>
                </w:tcBorders>
                <w:shd w:val="clear" w:color="auto" w:fill="E9EDF4"/>
                <w:vAlign w:val="center"/>
              </w:tcPr>
            </w:tcPrChange>
          </w:tcPr>
          <w:p w:rsidR="0090382E" w:rsidRPr="0090382E" w:rsidRDefault="001F653D" w:rsidP="0090382E">
            <w:pPr>
              <w:numPr>
                <w:ins w:id="619" w:author="alexander smith" w:date="2020-07-02T12:41:00Z"/>
              </w:numPr>
              <w:rPr>
                <w:ins w:id="620" w:author="alexander smith" w:date="2020-07-02T12:41:00Z"/>
                <w:sz w:val="22"/>
                <w:rPrChange w:id="621" w:author="alexander smith" w:date="2020-07-02T12:42:00Z">
                  <w:rPr>
                    <w:ins w:id="622" w:author="alexander smith" w:date="2020-07-02T12:41:00Z"/>
                  </w:rPr>
                </w:rPrChange>
              </w:rPr>
            </w:pPr>
            <w:ins w:id="623" w:author="alexander smith" w:date="2020-07-02T12:43:00Z">
              <w:r w:rsidRPr="001F653D">
                <w:rPr>
                  <w:sz w:val="22"/>
                  <w:rPrChange w:id="624" w:author="alexander smith" w:date="2020-07-02T12:42:00Z">
                    <w:rPr/>
                  </w:rPrChange>
                </w:rPr>
                <w:t>VAF correlation across repeated independent assays</w:t>
              </w:r>
            </w:ins>
          </w:p>
        </w:tc>
        <w:tc>
          <w:tcPr>
            <w:tcW w:w="2397" w:type="dxa"/>
            <w:tcBorders>
              <w:top w:val="single" w:sz="8" w:space="0" w:color="FFFFFF"/>
              <w:left w:val="single" w:sz="8" w:space="0" w:color="FFFFFF"/>
              <w:bottom w:val="single" w:sz="8" w:space="0" w:color="FFFFFF"/>
              <w:right w:val="single" w:sz="8" w:space="0" w:color="FFFFFF"/>
            </w:tcBorders>
            <w:shd w:val="clear" w:color="auto" w:fill="E9EDF4"/>
            <w:tcMar>
              <w:top w:w="57" w:type="dxa"/>
              <w:left w:w="144" w:type="dxa"/>
              <w:bottom w:w="57" w:type="dxa"/>
              <w:right w:w="144" w:type="dxa"/>
            </w:tcMar>
            <w:vAlign w:val="center"/>
            <w:tcPrChange w:id="625" w:author="alexander smith" w:date="2020-07-02T12:43:00Z">
              <w:tcPr>
                <w:tcW w:w="2400" w:type="dxa"/>
                <w:tcBorders>
                  <w:top w:val="single" w:sz="8" w:space="0" w:color="FFFFFF"/>
                  <w:left w:val="single" w:sz="8" w:space="0" w:color="FFFFFF"/>
                  <w:bottom w:val="single" w:sz="8" w:space="0" w:color="FFFFFF"/>
                  <w:right w:val="single" w:sz="8" w:space="0" w:color="FFFFFF"/>
                </w:tcBorders>
                <w:shd w:val="clear" w:color="auto" w:fill="E9EDF4"/>
                <w:tcMar>
                  <w:top w:w="57" w:type="dxa"/>
                  <w:left w:w="144" w:type="dxa"/>
                  <w:bottom w:w="57" w:type="dxa"/>
                  <w:right w:w="144" w:type="dxa"/>
                </w:tcMar>
                <w:vAlign w:val="center"/>
              </w:tcPr>
            </w:tcPrChange>
          </w:tcPr>
          <w:p w:rsidR="0090382E" w:rsidRPr="0090382E" w:rsidRDefault="001F653D" w:rsidP="0090382E">
            <w:pPr>
              <w:numPr>
                <w:ins w:id="626" w:author="alexander smith" w:date="2020-07-02T12:41:00Z"/>
              </w:numPr>
              <w:rPr>
                <w:ins w:id="627" w:author="alexander smith" w:date="2020-07-02T12:41:00Z"/>
                <w:sz w:val="22"/>
                <w:rPrChange w:id="628" w:author="alexander smith" w:date="2020-07-02T12:42:00Z">
                  <w:rPr>
                    <w:ins w:id="629" w:author="alexander smith" w:date="2020-07-02T12:41:00Z"/>
                  </w:rPr>
                </w:rPrChange>
              </w:rPr>
            </w:pPr>
            <w:proofErr w:type="spellStart"/>
            <w:ins w:id="630" w:author="alexander smith" w:date="2020-07-02T12:43:00Z">
              <w:r w:rsidRPr="001F653D">
                <w:rPr>
                  <w:sz w:val="22"/>
                  <w:rPrChange w:id="631" w:author="alexander smith" w:date="2020-07-02T12:42:00Z">
                    <w:rPr/>
                  </w:rPrChange>
                </w:rPr>
                <w:t>R</w:t>
              </w:r>
              <w:r w:rsidRPr="001F653D">
                <w:rPr>
                  <w:sz w:val="22"/>
                  <w:vertAlign w:val="superscript"/>
                  <w:rPrChange w:id="632" w:author="alexander smith" w:date="2020-07-02T12:42:00Z">
                    <w:rPr>
                      <w:vertAlign w:val="superscript"/>
                    </w:rPr>
                  </w:rPrChange>
                </w:rPr>
                <w:t>median</w:t>
              </w:r>
              <w:proofErr w:type="spellEnd"/>
              <w:r w:rsidRPr="001F653D">
                <w:rPr>
                  <w:sz w:val="22"/>
                  <w:rPrChange w:id="633" w:author="alexander smith" w:date="2020-07-02T12:42:00Z">
                    <w:rPr/>
                  </w:rPrChange>
                </w:rPr>
                <w:t>=0.996 (±0.0018SD)</w:t>
              </w:r>
            </w:ins>
          </w:p>
        </w:tc>
        <w:tc>
          <w:tcPr>
            <w:tcW w:w="313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Change w:id="634" w:author="alexander smith" w:date="2020-07-02T12:43:00Z">
              <w:tcPr>
                <w:tcW w:w="31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tcPrChange>
          </w:tcPr>
          <w:p w:rsidR="0090382E" w:rsidRPr="0090382E" w:rsidRDefault="001F653D" w:rsidP="0090382E">
            <w:pPr>
              <w:numPr>
                <w:ins w:id="635" w:author="alexander smith" w:date="2020-07-02T12:43:00Z"/>
              </w:numPr>
              <w:rPr>
                <w:ins w:id="636" w:author="alexander smith" w:date="2020-07-02T12:43:00Z"/>
                <w:sz w:val="22"/>
                <w:rPrChange w:id="637" w:author="alexander smith" w:date="2020-07-02T12:42:00Z">
                  <w:rPr>
                    <w:ins w:id="638" w:author="alexander smith" w:date="2020-07-02T12:43:00Z"/>
                  </w:rPr>
                </w:rPrChange>
              </w:rPr>
            </w:pPr>
            <w:proofErr w:type="spellStart"/>
            <w:proofErr w:type="gramStart"/>
            <w:ins w:id="639" w:author="alexander smith" w:date="2020-07-02T12:43:00Z">
              <w:r w:rsidRPr="001F653D">
                <w:rPr>
                  <w:sz w:val="22"/>
                  <w:rPrChange w:id="640" w:author="alexander smith" w:date="2020-07-02T12:42:00Z">
                    <w:rPr/>
                  </w:rPrChange>
                </w:rPr>
                <w:t>p</w:t>
              </w:r>
              <w:r w:rsidRPr="001F653D">
                <w:rPr>
                  <w:sz w:val="22"/>
                  <w:vertAlign w:val="superscript"/>
                  <w:rPrChange w:id="641" w:author="alexander smith" w:date="2020-07-02T12:42:00Z">
                    <w:rPr>
                      <w:vertAlign w:val="superscript"/>
                    </w:rPr>
                  </w:rPrChange>
                </w:rPr>
                <w:t>median</w:t>
              </w:r>
              <w:proofErr w:type="spellEnd"/>
              <w:proofErr w:type="gramEnd"/>
              <w:r w:rsidRPr="001F653D">
                <w:rPr>
                  <w:sz w:val="22"/>
                  <w:rPrChange w:id="642" w:author="alexander smith" w:date="2020-07-02T12:42:00Z">
                    <w:rPr/>
                  </w:rPrChange>
                </w:rPr>
                <w:t>&lt;2.2e-16</w:t>
              </w:r>
            </w:ins>
          </w:p>
          <w:p w:rsidR="0090382E" w:rsidRPr="0090382E" w:rsidRDefault="0090382E" w:rsidP="0090382E">
            <w:pPr>
              <w:numPr>
                <w:ins w:id="643" w:author="alexander smith" w:date="2020-07-02T12:41:00Z"/>
              </w:numPr>
              <w:rPr>
                <w:ins w:id="644" w:author="alexander smith" w:date="2020-07-02T12:41:00Z"/>
                <w:sz w:val="22"/>
                <w:rPrChange w:id="645" w:author="alexander smith" w:date="2020-07-02T12:42:00Z">
                  <w:rPr>
                    <w:ins w:id="646" w:author="alexander smith" w:date="2020-07-02T12:41:00Z"/>
                  </w:rPr>
                </w:rPrChange>
              </w:rPr>
            </w:pPr>
          </w:p>
        </w:tc>
      </w:tr>
    </w:tbl>
    <w:p w:rsidR="004B4EB5" w:rsidRDefault="004B4EB5">
      <w:pPr>
        <w:numPr>
          <w:ins w:id="647" w:author="alexander smith" w:date="2020-07-02T12:41:00Z"/>
        </w:numPr>
        <w:pPrChange w:id="648" w:author="alexander smith" w:date="2020-07-02T12:41:00Z">
          <w:pPr>
            <w:pStyle w:val="Heading2"/>
          </w:pPr>
        </w:pPrChange>
      </w:pPr>
    </w:p>
    <w:p w:rsidR="00507170" w:rsidRDefault="00507170" w:rsidP="0049250F"/>
    <w:p w:rsidR="00164C6A" w:rsidRDefault="00164C6A" w:rsidP="0049250F"/>
    <w:p w:rsidR="00164C6A" w:rsidRDefault="00164C6A" w:rsidP="0049250F">
      <w:r w:rsidRPr="00164C6A">
        <w:rPr>
          <w:noProof/>
          <w:lang w:val="en-US" w:eastAsia="en-US"/>
        </w:rPr>
        <w:drawing>
          <wp:inline distT="0" distB="0" distL="0" distR="0">
            <wp:extent cx="6390005" cy="3081020"/>
            <wp:effectExtent l="0" t="0" r="0" b="5080"/>
            <wp:docPr id="63493" name="Picture 4" descr="all_variant_exp_vs_obs.pdf">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2C59169-D658-47E0-8C44-41CA8456F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 name="Picture 4" descr="all_variant_exp_vs_obs.pdf">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E2C59169-D658-47E0-8C44-41CA8456F009}"/>
                        </a:ext>
                      </a:extLst>
                    </pic:cNvPr>
                    <pic:cNvPicPr>
                      <a:picLocks noChangeAspect="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390005" cy="3081020"/>
                    </a:xfrm>
                    <a:prstGeom prst="rect">
                      <a:avLst/>
                    </a:prstGeom>
                    <a:noFill/>
                    <a:ln>
                      <a:noFill/>
                    </a:ln>
                  </pic:spPr>
                </pic:pic>
              </a:graphicData>
            </a:graphic>
          </wp:inline>
        </w:drawing>
      </w:r>
    </w:p>
    <w:p w:rsidR="00250DB6" w:rsidRDefault="00250DB6" w:rsidP="0049250F"/>
    <w:p w:rsidR="00164C6A" w:rsidRDefault="00164C6A" w:rsidP="0049250F">
      <w:pPr>
        <w:rPr>
          <w:lang w:val="en-US"/>
        </w:rPr>
      </w:pPr>
      <w:r w:rsidRPr="00164C6A">
        <w:rPr>
          <w:lang w:val="en-US"/>
        </w:rPr>
        <w:t xml:space="preserve">Validation variant set; observed </w:t>
      </w:r>
      <w:proofErr w:type="spellStart"/>
      <w:r w:rsidRPr="00164C6A">
        <w:rPr>
          <w:i/>
          <w:iCs/>
          <w:lang w:val="en-US"/>
        </w:rPr>
        <w:t>vs</w:t>
      </w:r>
      <w:proofErr w:type="spellEnd"/>
      <w:r w:rsidRPr="00164C6A">
        <w:rPr>
          <w:lang w:val="en-US"/>
        </w:rPr>
        <w:t xml:space="preserve"> expected VAF. For all variants in validation set (for all unique independent samples), expected VAF values (validated legacy </w:t>
      </w:r>
      <w:r>
        <w:rPr>
          <w:lang w:val="en-US"/>
        </w:rPr>
        <w:t xml:space="preserve">TSCA </w:t>
      </w:r>
      <w:r w:rsidRPr="00164C6A">
        <w:rPr>
          <w:lang w:val="en-US"/>
        </w:rPr>
        <w:t xml:space="preserve">MGP output; red points) were plotted against observed values coming from </w:t>
      </w:r>
      <w:proofErr w:type="spellStart"/>
      <w:r w:rsidRPr="00164C6A">
        <w:rPr>
          <w:lang w:val="en-US"/>
        </w:rPr>
        <w:t>Qiaseq</w:t>
      </w:r>
      <w:proofErr w:type="spellEnd"/>
      <w:r w:rsidRPr="00164C6A">
        <w:rPr>
          <w:lang w:val="en-US"/>
        </w:rPr>
        <w:t xml:space="preserve"> </w:t>
      </w:r>
      <w:r>
        <w:rPr>
          <w:lang w:val="en-US"/>
        </w:rPr>
        <w:t>MGP</w:t>
      </w:r>
      <w:r w:rsidRPr="00164C6A">
        <w:rPr>
          <w:lang w:val="en-US"/>
        </w:rPr>
        <w:t xml:space="preserve"> (Snappy analysis; black circles). Comparative VAF values were seen to fall close to each other for the most part. Correlation is assessed in figure </w:t>
      </w:r>
      <w:r w:rsidR="00507170">
        <w:rPr>
          <w:lang w:val="en-US"/>
        </w:rPr>
        <w:t>below</w:t>
      </w:r>
    </w:p>
    <w:p w:rsidR="00164C6A" w:rsidRDefault="00164C6A" w:rsidP="0049250F">
      <w:pPr>
        <w:rPr>
          <w:lang w:val="en-US"/>
        </w:rPr>
      </w:pPr>
    </w:p>
    <w:p w:rsidR="00164C6A" w:rsidRDefault="00164C6A" w:rsidP="0049250F">
      <w:pPr>
        <w:rPr>
          <w:lang w:val="en-US"/>
        </w:rPr>
      </w:pPr>
    </w:p>
    <w:p w:rsidR="00164C6A" w:rsidRDefault="00164C6A" w:rsidP="00507170">
      <w:pPr>
        <w:jc w:val="center"/>
      </w:pPr>
      <w:r w:rsidRPr="00164C6A">
        <w:rPr>
          <w:noProof/>
          <w:lang w:val="en-US" w:eastAsia="en-US"/>
        </w:rPr>
        <w:drawing>
          <wp:inline distT="0" distB="0" distL="0" distR="0">
            <wp:extent cx="6007137" cy="3057525"/>
            <wp:effectExtent l="0" t="0" r="0" b="0"/>
            <wp:docPr id="65541" name="Picture 5" descr="all_unique_sample_variants_correlation.pdf">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6ECD8E68-C81B-4756-8857-83FBF649C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 name="Picture 5" descr="all_unique_sample_variants_correlation.pdf">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6ECD8E68-C81B-4756-8857-83FBF649CE9D}"/>
                        </a:ext>
                      </a:extLst>
                    </pic:cNvPr>
                    <pic:cNvPicPr>
                      <a:picLocks noChangeAspect="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022057" cy="3065119"/>
                    </a:xfrm>
                    <a:prstGeom prst="rect">
                      <a:avLst/>
                    </a:prstGeom>
                    <a:noFill/>
                    <a:ln>
                      <a:noFill/>
                    </a:ln>
                  </pic:spPr>
                </pic:pic>
              </a:graphicData>
            </a:graphic>
          </wp:inline>
        </w:drawing>
      </w:r>
    </w:p>
    <w:p w:rsidR="00164C6A" w:rsidRDefault="00164C6A" w:rsidP="0049250F"/>
    <w:p w:rsidR="00164C6A" w:rsidRPr="00164C6A" w:rsidRDefault="00164C6A" w:rsidP="00164C6A">
      <w:r w:rsidRPr="00164C6A">
        <w:rPr>
          <w:lang w:val="en-US"/>
        </w:rPr>
        <w:t xml:space="preserve">All variants in validation set </w:t>
      </w:r>
      <w:proofErr w:type="gramStart"/>
      <w:r w:rsidRPr="00164C6A">
        <w:rPr>
          <w:lang w:val="en-US"/>
        </w:rPr>
        <w:t>were  analyzed</w:t>
      </w:r>
      <w:proofErr w:type="gramEnd"/>
      <w:r w:rsidRPr="00164C6A">
        <w:rPr>
          <w:lang w:val="en-US"/>
        </w:rPr>
        <w:t xml:space="preserve"> for ‘trueness’ (Pearson correlation) between the validated (expected) and observed VAF data (validated legacy MGP </w:t>
      </w:r>
      <w:proofErr w:type="spellStart"/>
      <w:r w:rsidRPr="00164C6A">
        <w:rPr>
          <w:i/>
          <w:iCs/>
          <w:lang w:val="en-US"/>
        </w:rPr>
        <w:t>vs</w:t>
      </w:r>
      <w:proofErr w:type="spellEnd"/>
      <w:r w:rsidRPr="00164C6A">
        <w:rPr>
          <w:lang w:val="en-US"/>
        </w:rPr>
        <w:t xml:space="preserve"> Myeloid </w:t>
      </w:r>
      <w:proofErr w:type="spellStart"/>
      <w:r w:rsidRPr="00164C6A">
        <w:rPr>
          <w:lang w:val="en-US"/>
        </w:rPr>
        <w:t>Qiaseq</w:t>
      </w:r>
      <w:proofErr w:type="spellEnd"/>
      <w:r w:rsidRPr="00164C6A">
        <w:rPr>
          <w:lang w:val="en-US"/>
        </w:rPr>
        <w:t xml:space="preserve"> assay). A high overall correlation was observed across the complete VAF range. </w:t>
      </w:r>
    </w:p>
    <w:p w:rsidR="00164C6A" w:rsidRDefault="00164C6A" w:rsidP="0049250F"/>
    <w:p w:rsidR="00164C6A" w:rsidRDefault="00164C6A" w:rsidP="0049250F">
      <w:pPr>
        <w:numPr>
          <w:ins w:id="649" w:author="alexander smith" w:date="2020-07-02T12:43:00Z"/>
        </w:numPr>
        <w:rPr>
          <w:ins w:id="650" w:author="alexander smith" w:date="2020-07-02T12:43:00Z"/>
        </w:rPr>
      </w:pPr>
    </w:p>
    <w:p w:rsidR="0090382E" w:rsidRDefault="0090382E" w:rsidP="0049250F">
      <w:pPr>
        <w:numPr>
          <w:ins w:id="651" w:author="alexander smith" w:date="2020-07-02T12:45:00Z"/>
        </w:numPr>
        <w:rPr>
          <w:ins w:id="652" w:author="alexander smith" w:date="2020-07-02T12:43:00Z"/>
        </w:rPr>
      </w:pPr>
      <w:ins w:id="653" w:author="alexander smith" w:date="2020-07-02T12:45:00Z">
        <w:r w:rsidRPr="0090382E">
          <w:t xml:space="preserve">Correlation of VAF values between experimental pairings of 4 repeated </w:t>
        </w:r>
        <w:proofErr w:type="spellStart"/>
        <w:r w:rsidRPr="0090382E">
          <w:t>Qia</w:t>
        </w:r>
        <w:proofErr w:type="spellEnd"/>
        <w:r w:rsidRPr="0090382E">
          <w:t>-NGS e</w:t>
        </w:r>
        <w:r w:rsidR="00997FE7">
          <w:t>xperiments (Pearson correlation):</w:t>
        </w:r>
      </w:ins>
    </w:p>
    <w:p w:rsidR="0090382E" w:rsidRDefault="001F653D" w:rsidP="0049250F">
      <w:pPr>
        <w:numPr>
          <w:ins w:id="654" w:author="alexander smith" w:date="2020-07-02T12:43:00Z"/>
        </w:numPr>
        <w:rPr>
          <w:ins w:id="655" w:author="alexander smith" w:date="2020-07-02T12:43:00Z"/>
        </w:rPr>
      </w:pPr>
      <w:ins w:id="656" w:author="alexander smith" w:date="2020-07-02T12:45:00Z">
        <w:r>
          <w:rPr>
            <w:noProof/>
            <w:lang w:val="en-US" w:eastAsia="en-US"/>
          </w:rPr>
          <w:pict>
            <v:shape id="_x0000_s1037" type="#_x0000_t75" style="position:absolute;margin-left:0;margin-top:23.05pt;width:512.45pt;height:37pt;z-index:251666432;mso-wrap-edited:f;mso-position-horizontal:absolute;mso-position-vertical:absolute" wrapcoords="-22 0 -22 20964 21600 20964 21600 0 -22 0" fillcolor="#4f81bd">
              <v:imagedata r:id="rId117" r:pict="rId118" o:title=""/>
              <w10:wrap type="tight"/>
            </v:shape>
            <o:OLEObject Type="Embed" ProgID="Excel.Sheet.12" ShapeID="_x0000_s1037" DrawAspect="Content" ObjectID="_1529149601" r:id="rId119"/>
          </w:pict>
        </w:r>
      </w:ins>
    </w:p>
    <w:p w:rsidR="0090382E" w:rsidRDefault="0090382E" w:rsidP="0049250F"/>
    <w:p w:rsidR="0090382E" w:rsidRDefault="0090382E" w:rsidP="00A938F9">
      <w:pPr>
        <w:pStyle w:val="Heading2"/>
        <w:numPr>
          <w:ins w:id="657" w:author="alexander smith" w:date="2020-07-02T12:45:00Z"/>
        </w:numPr>
        <w:rPr>
          <w:ins w:id="658" w:author="alexander smith" w:date="2020-07-02T12:45:00Z"/>
          <w:rFonts w:eastAsia="Times New Roman"/>
        </w:rPr>
      </w:pPr>
      <w:bookmarkStart w:id="659" w:name="_Toc44066520"/>
    </w:p>
    <w:p w:rsidR="0090382E" w:rsidRDefault="0090382E" w:rsidP="00A938F9">
      <w:pPr>
        <w:pStyle w:val="Heading2"/>
        <w:numPr>
          <w:ins w:id="660" w:author="alexander smith" w:date="2020-07-02T12:45:00Z"/>
        </w:numPr>
        <w:rPr>
          <w:ins w:id="661" w:author="alexander smith" w:date="2020-07-02T12:45:00Z"/>
          <w:rFonts w:eastAsia="Times New Roman"/>
        </w:rPr>
      </w:pPr>
    </w:p>
    <w:p w:rsidR="0090382E" w:rsidRDefault="0090382E" w:rsidP="00A938F9">
      <w:pPr>
        <w:pStyle w:val="Heading2"/>
        <w:numPr>
          <w:ins w:id="662" w:author="alexander smith" w:date="2020-07-02T12:45:00Z"/>
        </w:numPr>
        <w:rPr>
          <w:ins w:id="663" w:author="alexander smith" w:date="2020-07-02T12:45:00Z"/>
          <w:rFonts w:eastAsia="Times New Roman"/>
        </w:rPr>
      </w:pPr>
    </w:p>
    <w:p w:rsidR="008E564E" w:rsidRDefault="000026C1" w:rsidP="00A938F9">
      <w:pPr>
        <w:pStyle w:val="Heading2"/>
        <w:rPr>
          <w:rFonts w:eastAsia="Times New Roman"/>
        </w:rPr>
      </w:pPr>
      <w:r>
        <w:rPr>
          <w:rFonts w:eastAsia="Times New Roman"/>
        </w:rPr>
        <w:t>6</w:t>
      </w:r>
      <w:r w:rsidR="008E564E">
        <w:rPr>
          <w:rFonts w:eastAsia="Times New Roman"/>
        </w:rPr>
        <w:t xml:space="preserve">.3 </w:t>
      </w:r>
      <w:r w:rsidR="008E564E" w:rsidRPr="003D7A10">
        <w:rPr>
          <w:rFonts w:eastAsia="Times New Roman"/>
        </w:rPr>
        <w:t>Interpretation</w:t>
      </w:r>
      <w:bookmarkEnd w:id="659"/>
    </w:p>
    <w:p w:rsidR="00F50B6E" w:rsidRDefault="00F50B6E" w:rsidP="008E564E">
      <w:pPr>
        <w:rPr>
          <w:rFonts w:ascii="Arial" w:eastAsia="Times New Roman" w:hAnsi="Arial" w:cs="Arial"/>
          <w:b/>
          <w:bCs/>
          <w:sz w:val="20"/>
          <w:szCs w:val="20"/>
        </w:rPr>
      </w:pPr>
    </w:p>
    <w:p w:rsidR="00F50B6E" w:rsidRDefault="00F50B6E" w:rsidP="008E564E">
      <w:pPr>
        <w:rPr>
          <w:rFonts w:ascii="Arial" w:eastAsia="Times New Roman" w:hAnsi="Arial" w:cs="Arial"/>
          <w:b/>
          <w:bCs/>
          <w:sz w:val="20"/>
          <w:szCs w:val="20"/>
        </w:rPr>
      </w:pPr>
      <w:r>
        <w:rPr>
          <w:rFonts w:ascii="Arial" w:eastAsia="Times New Roman" w:hAnsi="Arial" w:cs="Arial"/>
          <w:b/>
          <w:bCs/>
          <w:sz w:val="20"/>
          <w:szCs w:val="20"/>
        </w:rPr>
        <w:t xml:space="preserve">This large data set </w:t>
      </w:r>
      <w:r w:rsidR="00A938F9">
        <w:rPr>
          <w:rFonts w:ascii="Arial" w:eastAsia="Times New Roman" w:hAnsi="Arial" w:cs="Arial"/>
          <w:b/>
          <w:bCs/>
          <w:sz w:val="20"/>
          <w:szCs w:val="20"/>
        </w:rPr>
        <w:t xml:space="preserve">(MGP and LGP) </w:t>
      </w:r>
      <w:r>
        <w:rPr>
          <w:rFonts w:ascii="Arial" w:eastAsia="Times New Roman" w:hAnsi="Arial" w:cs="Arial"/>
          <w:b/>
          <w:bCs/>
          <w:sz w:val="20"/>
          <w:szCs w:val="20"/>
        </w:rPr>
        <w:t>demonstrates an excellent level of correlation and linearity, with an r</w:t>
      </w:r>
      <w:r w:rsidRPr="00F50B6E">
        <w:rPr>
          <w:rFonts w:ascii="Arial" w:eastAsia="Times New Roman" w:hAnsi="Arial" w:cs="Arial"/>
          <w:b/>
          <w:bCs/>
          <w:sz w:val="20"/>
          <w:szCs w:val="20"/>
          <w:vertAlign w:val="superscript"/>
        </w:rPr>
        <w:t>2</w:t>
      </w:r>
      <w:r>
        <w:rPr>
          <w:rFonts w:ascii="Arial" w:eastAsia="Times New Roman" w:hAnsi="Arial" w:cs="Arial"/>
          <w:b/>
          <w:bCs/>
          <w:sz w:val="20"/>
          <w:szCs w:val="20"/>
        </w:rPr>
        <w:t xml:space="preserve"> value of </w:t>
      </w:r>
      <w:r w:rsidR="00D00DBF">
        <w:rPr>
          <w:rFonts w:ascii="Arial" w:eastAsia="Times New Roman" w:hAnsi="Arial" w:cs="Arial"/>
          <w:b/>
          <w:bCs/>
          <w:sz w:val="20"/>
          <w:szCs w:val="20"/>
        </w:rPr>
        <w:t>&gt;</w:t>
      </w:r>
      <w:r>
        <w:rPr>
          <w:rFonts w:ascii="Arial" w:eastAsia="Times New Roman" w:hAnsi="Arial" w:cs="Arial"/>
          <w:b/>
          <w:bCs/>
          <w:sz w:val="20"/>
          <w:szCs w:val="20"/>
        </w:rPr>
        <w:t>0.99.</w:t>
      </w:r>
    </w:p>
    <w:p w:rsidR="00F50B6E" w:rsidRPr="003D7A10" w:rsidRDefault="00F50B6E" w:rsidP="008E564E">
      <w:pPr>
        <w:rPr>
          <w:rFonts w:ascii="Arial" w:eastAsia="Times New Roman" w:hAnsi="Arial" w:cs="Arial"/>
          <w:b/>
          <w:bCs/>
          <w:sz w:val="20"/>
          <w:szCs w:val="20"/>
        </w:rPr>
      </w:pPr>
    </w:p>
    <w:p w:rsidR="008E564E" w:rsidRDefault="000026C1" w:rsidP="00A938F9">
      <w:pPr>
        <w:pStyle w:val="Heading2"/>
        <w:rPr>
          <w:rFonts w:eastAsia="Times New Roman"/>
        </w:rPr>
      </w:pPr>
      <w:bookmarkStart w:id="664" w:name="_Toc44066521"/>
      <w:r>
        <w:rPr>
          <w:rFonts w:eastAsia="Times New Roman"/>
        </w:rPr>
        <w:t>6</w:t>
      </w:r>
      <w:r w:rsidR="00A938F9">
        <w:rPr>
          <w:rFonts w:eastAsia="Times New Roman"/>
        </w:rPr>
        <w:t>.4</w:t>
      </w:r>
      <w:r w:rsidR="008E564E">
        <w:rPr>
          <w:rFonts w:eastAsia="Times New Roman"/>
        </w:rPr>
        <w:t xml:space="preserve"> </w:t>
      </w:r>
      <w:r w:rsidR="008E564E" w:rsidRPr="00743CAB">
        <w:rPr>
          <w:rFonts w:eastAsia="Times New Roman"/>
        </w:rPr>
        <w:t>Outcome / limitations</w:t>
      </w:r>
      <w:bookmarkEnd w:id="664"/>
    </w:p>
    <w:p w:rsidR="00F50B6E" w:rsidRDefault="00F50B6E" w:rsidP="008E564E">
      <w:pPr>
        <w:rPr>
          <w:rFonts w:ascii="Arial" w:eastAsia="Times New Roman" w:hAnsi="Arial" w:cs="Arial"/>
          <w:b/>
          <w:bCs/>
        </w:rPr>
      </w:pPr>
      <w:r w:rsidRPr="00743CAB">
        <w:rPr>
          <w:rFonts w:ascii="Arial" w:eastAsia="Times New Roman" w:hAnsi="Arial" w:cs="Arial"/>
          <w:sz w:val="20"/>
          <w:szCs w:val="20"/>
        </w:rPr>
        <w:t xml:space="preserve">The results fulfil the validation requirements for </w:t>
      </w:r>
      <w:r>
        <w:rPr>
          <w:rFonts w:ascii="Arial" w:eastAsia="Times New Roman" w:hAnsi="Arial" w:cs="Arial"/>
          <w:sz w:val="20"/>
          <w:szCs w:val="20"/>
        </w:rPr>
        <w:t>Linearity and meet the requirements set out in the performance criteria</w:t>
      </w:r>
    </w:p>
    <w:p w:rsidR="00F50B6E" w:rsidRDefault="00F50B6E" w:rsidP="008E564E">
      <w:pPr>
        <w:rPr>
          <w:rFonts w:ascii="Arial" w:eastAsia="Times New Roman" w:hAnsi="Arial" w:cs="Arial"/>
          <w:b/>
          <w:bCs/>
        </w:rPr>
      </w:pPr>
    </w:p>
    <w:p w:rsidR="00632DD2" w:rsidRDefault="00632DD2" w:rsidP="0049250F"/>
    <w:p w:rsidR="004B140D" w:rsidRDefault="004B140D">
      <w:r>
        <w:br w:type="page"/>
      </w:r>
    </w:p>
    <w:p w:rsidR="00F524D2" w:rsidRPr="00743CAB" w:rsidRDefault="001B6805" w:rsidP="00212122">
      <w:pPr>
        <w:pStyle w:val="Heading1"/>
      </w:pPr>
      <w:bookmarkStart w:id="665" w:name="_Toc44066522"/>
      <w:r>
        <w:t xml:space="preserve">SECTION </w:t>
      </w:r>
      <w:r w:rsidR="000026C1">
        <w:t>7</w:t>
      </w:r>
      <w:r w:rsidR="006F3D27">
        <w:t>.0</w:t>
      </w:r>
      <w:r w:rsidR="00212122" w:rsidRPr="00743CAB">
        <w:t xml:space="preserve">: Repeatability </w:t>
      </w:r>
      <w:r w:rsidR="00F524D2" w:rsidRPr="00743CAB">
        <w:t>Validation / Verification</w:t>
      </w:r>
      <w:bookmarkEnd w:id="665"/>
      <w:r w:rsidR="00F524D2" w:rsidRPr="00743CAB">
        <w:t xml:space="preserve"> </w:t>
      </w:r>
    </w:p>
    <w:p w:rsidR="00212122" w:rsidRPr="00743CAB" w:rsidRDefault="00212122" w:rsidP="00F524D2">
      <w:r w:rsidRPr="00743CAB">
        <w:t>(</w:t>
      </w:r>
      <w:proofErr w:type="gramStart"/>
      <w:r w:rsidRPr="00743CAB">
        <w:t>within</w:t>
      </w:r>
      <w:proofErr w:type="gramEnd"/>
      <w:r w:rsidRPr="00743CAB">
        <w:t xml:space="preserve">-run precision or intra-assay precision) </w:t>
      </w:r>
    </w:p>
    <w:p w:rsidR="00546C4A" w:rsidRDefault="00546C4A" w:rsidP="00546C4A"/>
    <w:p w:rsidR="00210DC9" w:rsidRPr="00A938F9" w:rsidRDefault="000026C1" w:rsidP="00A938F9">
      <w:pPr>
        <w:pStyle w:val="Heading2"/>
      </w:pPr>
      <w:bookmarkStart w:id="666" w:name="_Toc44066523"/>
      <w:r>
        <w:t>7</w:t>
      </w:r>
      <w:r w:rsidR="006F3D27">
        <w:t>.1</w:t>
      </w:r>
      <w:r w:rsidR="00212122" w:rsidRPr="00743CAB">
        <w:t xml:space="preserve"> Work plan</w:t>
      </w:r>
      <w:bookmarkEnd w:id="666"/>
    </w:p>
    <w:p w:rsidR="00210DC9" w:rsidRPr="00A938F9" w:rsidRDefault="00210DC9" w:rsidP="00A938F9"/>
    <w:tbl>
      <w:tblPr>
        <w:tblStyle w:val="TableGrid"/>
        <w:tblW w:w="0" w:type="auto"/>
        <w:tblLook w:val="04A0"/>
      </w:tblPr>
      <w:tblGrid>
        <w:gridCol w:w="1838"/>
        <w:gridCol w:w="8215"/>
      </w:tblGrid>
      <w:tr w:rsidR="00A938F9" w:rsidRPr="00A938F9">
        <w:trPr>
          <w:trHeight w:val="762"/>
        </w:trPr>
        <w:tc>
          <w:tcPr>
            <w:tcW w:w="1838" w:type="dxa"/>
            <w:vAlign w:val="center"/>
          </w:tcPr>
          <w:p w:rsidR="00A938F9" w:rsidRPr="00A938F9" w:rsidRDefault="00A938F9" w:rsidP="00A938F9">
            <w:pPr>
              <w:rPr>
                <w:rFonts w:asciiTheme="minorHAnsi" w:eastAsia="Times New Roman" w:hAnsiTheme="minorHAnsi" w:cstheme="minorHAnsi"/>
                <w:b/>
                <w:bCs/>
              </w:rPr>
            </w:pPr>
            <w:r w:rsidRPr="00A938F9">
              <w:rPr>
                <w:rFonts w:asciiTheme="minorHAnsi" w:eastAsia="Times New Roman" w:hAnsiTheme="minorHAnsi" w:cstheme="minorHAnsi"/>
                <w:b/>
                <w:bCs/>
              </w:rPr>
              <w:t>Section aims</w:t>
            </w:r>
          </w:p>
        </w:tc>
        <w:tc>
          <w:tcPr>
            <w:tcW w:w="8215" w:type="dxa"/>
            <w:vAlign w:val="center"/>
          </w:tcPr>
          <w:p w:rsidR="00A938F9" w:rsidRPr="00A938F9" w:rsidRDefault="00A938F9" w:rsidP="00A938F9">
            <w:pPr>
              <w:rPr>
                <w:rFonts w:asciiTheme="minorHAnsi" w:eastAsia="Times New Roman" w:hAnsiTheme="minorHAnsi" w:cstheme="minorHAnsi"/>
              </w:rPr>
            </w:pPr>
            <w:r w:rsidRPr="00A938F9">
              <w:rPr>
                <w:rFonts w:asciiTheme="minorHAnsi" w:eastAsia="Times New Roman" w:hAnsiTheme="minorHAnsi" w:cstheme="minorHAnsi"/>
              </w:rPr>
              <w:t>The aim is to assess repeatability or intra-assay precision</w:t>
            </w:r>
            <w:r>
              <w:rPr>
                <w:rFonts w:asciiTheme="minorHAnsi" w:eastAsia="Times New Roman" w:hAnsiTheme="minorHAnsi" w:cstheme="minorHAnsi"/>
              </w:rPr>
              <w:t xml:space="preserve"> of the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MGP</w:t>
            </w:r>
            <w:r w:rsidRPr="00A938F9">
              <w:rPr>
                <w:rFonts w:asciiTheme="minorHAnsi" w:eastAsia="Times New Roman" w:hAnsiTheme="minorHAnsi" w:cstheme="minorHAnsi"/>
              </w:rPr>
              <w:t>, which can also be used as a part of overall precision measurement</w:t>
            </w:r>
            <w:r>
              <w:rPr>
                <w:rFonts w:asciiTheme="minorHAnsi" w:eastAsia="Times New Roman" w:hAnsiTheme="minorHAnsi" w:cstheme="minorHAnsi"/>
              </w:rPr>
              <w:t>.</w:t>
            </w:r>
          </w:p>
        </w:tc>
      </w:tr>
      <w:tr w:rsidR="00A938F9" w:rsidRPr="00A938F9">
        <w:trPr>
          <w:trHeight w:val="2133"/>
        </w:trPr>
        <w:tc>
          <w:tcPr>
            <w:tcW w:w="1838" w:type="dxa"/>
            <w:vAlign w:val="center"/>
          </w:tcPr>
          <w:p w:rsidR="00A938F9" w:rsidRPr="00A938F9" w:rsidRDefault="00A938F9" w:rsidP="00A938F9">
            <w:pPr>
              <w:rPr>
                <w:rFonts w:asciiTheme="minorHAnsi" w:eastAsia="Times New Roman" w:hAnsiTheme="minorHAnsi" w:cstheme="minorHAnsi"/>
                <w:b/>
                <w:bCs/>
              </w:rPr>
            </w:pPr>
            <w:r w:rsidRPr="00A938F9">
              <w:rPr>
                <w:rFonts w:asciiTheme="minorHAnsi" w:eastAsia="Times New Roman" w:hAnsiTheme="minorHAnsi" w:cstheme="minorHAnsi"/>
                <w:b/>
                <w:bCs/>
              </w:rPr>
              <w:t>Samples</w:t>
            </w:r>
          </w:p>
        </w:tc>
        <w:tc>
          <w:tcPr>
            <w:tcW w:w="8215" w:type="dxa"/>
            <w:vAlign w:val="center"/>
          </w:tcPr>
          <w:p w:rsidR="00A938F9" w:rsidRPr="00A938F9" w:rsidRDefault="00A938F9" w:rsidP="00A938F9">
            <w:pPr>
              <w:tabs>
                <w:tab w:val="left" w:pos="3227"/>
              </w:tabs>
              <w:rPr>
                <w:rFonts w:asciiTheme="minorHAnsi" w:eastAsia="Times New Roman" w:hAnsiTheme="minorHAnsi" w:cstheme="minorHAnsi"/>
              </w:rPr>
            </w:pPr>
            <w:r w:rsidRPr="00A938F9">
              <w:rPr>
                <w:rFonts w:asciiTheme="minorHAnsi" w:eastAsia="Times New Roman" w:hAnsiTheme="minorHAnsi" w:cstheme="minorHAnsi"/>
              </w:rPr>
              <w:t xml:space="preserve">Several repeat tests will be carried out using two types of samples, which together will generate a large data set. The Multiplex </w:t>
            </w:r>
            <w:proofErr w:type="spellStart"/>
            <w:r w:rsidRPr="00A938F9">
              <w:rPr>
                <w:rFonts w:asciiTheme="minorHAnsi" w:eastAsia="Times New Roman" w:hAnsiTheme="minorHAnsi" w:cstheme="minorHAnsi"/>
              </w:rPr>
              <w:t>gDNA</w:t>
            </w:r>
            <w:proofErr w:type="spellEnd"/>
            <w:r w:rsidRPr="00A938F9">
              <w:rPr>
                <w:rFonts w:asciiTheme="minorHAnsi" w:eastAsia="Times New Roman" w:hAnsiTheme="minorHAnsi" w:cstheme="minorHAnsi"/>
              </w:rPr>
              <w:t xml:space="preserve"> Myeloid DNA Reference Standard (#HD829) will be used (see appended Horizon specification sheet, including batch analysis for the sample used, manufactured under ISO 13485:2016 standards). This is a standards with a series of known variants which have been quantifies using digital droplet PCR, which can be considered as a “gold standard” of this purpose. The variants range from 5% to 70% VAF.</w:t>
            </w:r>
          </w:p>
        </w:tc>
      </w:tr>
      <w:tr w:rsidR="00A938F9" w:rsidRPr="00A938F9">
        <w:trPr>
          <w:trHeight w:val="1257"/>
        </w:trPr>
        <w:tc>
          <w:tcPr>
            <w:tcW w:w="1838" w:type="dxa"/>
            <w:vAlign w:val="center"/>
          </w:tcPr>
          <w:p w:rsidR="00A938F9" w:rsidRPr="00A938F9" w:rsidRDefault="00A938F9" w:rsidP="00A938F9">
            <w:pPr>
              <w:rPr>
                <w:rFonts w:asciiTheme="minorHAnsi" w:eastAsia="Times New Roman" w:hAnsiTheme="minorHAnsi" w:cstheme="minorHAnsi"/>
                <w:b/>
                <w:bCs/>
              </w:rPr>
            </w:pPr>
            <w:r w:rsidRPr="00A938F9">
              <w:rPr>
                <w:rFonts w:asciiTheme="minorHAnsi" w:eastAsia="Times New Roman" w:hAnsiTheme="minorHAnsi" w:cstheme="minorHAnsi"/>
                <w:b/>
                <w:bCs/>
              </w:rPr>
              <w:t>Methodology</w:t>
            </w:r>
          </w:p>
        </w:tc>
        <w:tc>
          <w:tcPr>
            <w:tcW w:w="8215" w:type="dxa"/>
            <w:vAlign w:val="center"/>
          </w:tcPr>
          <w:p w:rsidR="00A938F9" w:rsidRPr="00A938F9" w:rsidRDefault="00A938F9" w:rsidP="00A938F9">
            <w:pPr>
              <w:tabs>
                <w:tab w:val="left" w:pos="3227"/>
              </w:tabs>
              <w:rPr>
                <w:rFonts w:asciiTheme="minorHAnsi" w:eastAsia="Times New Roman" w:hAnsiTheme="minorHAnsi" w:cstheme="minorHAnsi"/>
              </w:rPr>
            </w:pPr>
            <w:r w:rsidRPr="00A938F9">
              <w:rPr>
                <w:rFonts w:asciiTheme="minorHAnsi" w:eastAsia="Times New Roman" w:hAnsiTheme="minorHAnsi" w:cstheme="minorHAnsi"/>
              </w:rPr>
              <w:t xml:space="preserve">The same IQC material will be assayed multiple times in one experiment </w:t>
            </w:r>
          </w:p>
          <w:p w:rsidR="00A938F9" w:rsidRPr="00A938F9" w:rsidRDefault="00A938F9" w:rsidP="00A938F9">
            <w:pPr>
              <w:tabs>
                <w:tab w:val="left" w:pos="3227"/>
              </w:tabs>
              <w:rPr>
                <w:rFonts w:asciiTheme="minorHAnsi" w:eastAsia="Times New Roman" w:hAnsiTheme="minorHAnsi" w:cstheme="minorHAnsi"/>
              </w:rPr>
            </w:pPr>
            <w:r w:rsidRPr="00A938F9">
              <w:rPr>
                <w:rFonts w:asciiTheme="minorHAnsi" w:eastAsia="Times New Roman" w:hAnsiTheme="minorHAnsi" w:cstheme="minorHAnsi"/>
              </w:rPr>
              <w:t>Statistical analysis will be performed and the data used measurement uncertainty calculations detailed in a later section.</w:t>
            </w:r>
            <w:r>
              <w:rPr>
                <w:rFonts w:asciiTheme="minorHAnsi" w:eastAsia="Times New Roman" w:hAnsiTheme="minorHAnsi" w:cstheme="minorHAnsi"/>
              </w:rPr>
              <w:t xml:space="preserve"> </w:t>
            </w:r>
            <w:r w:rsidRPr="00A938F9">
              <w:rPr>
                <w:rFonts w:asciiTheme="minorHAnsi" w:eastAsia="Times New Roman" w:hAnsiTheme="minorHAnsi" w:cstheme="minorHAnsi"/>
              </w:rPr>
              <w:t>This will form part of the overall precision calculation.</w:t>
            </w:r>
          </w:p>
        </w:tc>
      </w:tr>
    </w:tbl>
    <w:p w:rsidR="00210DC9" w:rsidRDefault="00210DC9" w:rsidP="00210DC9">
      <w:pPr>
        <w:rPr>
          <w:rFonts w:ascii="Arial" w:hAnsi="Arial" w:cs="Arial"/>
          <w:b/>
          <w:bCs/>
        </w:rPr>
      </w:pPr>
    </w:p>
    <w:p w:rsidR="00A938F9" w:rsidRDefault="00A938F9" w:rsidP="00210DC9">
      <w:pPr>
        <w:rPr>
          <w:rFonts w:ascii="Arial" w:hAnsi="Arial" w:cs="Arial"/>
          <w:b/>
          <w:bCs/>
        </w:rPr>
      </w:pPr>
    </w:p>
    <w:p w:rsidR="00210DC9" w:rsidRDefault="000026C1" w:rsidP="00210DC9">
      <w:pPr>
        <w:pStyle w:val="Heading2"/>
        <w:rPr>
          <w:rFonts w:eastAsia="Times New Roman"/>
        </w:rPr>
      </w:pPr>
      <w:bookmarkStart w:id="667" w:name="_Toc44066524"/>
      <w:r>
        <w:t>7</w:t>
      </w:r>
      <w:r w:rsidR="00210DC9">
        <w:t>.2</w:t>
      </w:r>
      <w:r w:rsidR="00210DC9" w:rsidRPr="00743CAB">
        <w:t xml:space="preserve"> </w:t>
      </w:r>
      <w:r w:rsidR="00210DC9">
        <w:t>R</w:t>
      </w:r>
      <w:r w:rsidR="00210DC9" w:rsidRPr="00743CAB">
        <w:rPr>
          <w:rFonts w:eastAsia="Times New Roman"/>
        </w:rPr>
        <w:t>esults</w:t>
      </w:r>
      <w:bookmarkEnd w:id="667"/>
    </w:p>
    <w:p w:rsidR="00546C4A" w:rsidRDefault="00546C4A" w:rsidP="00546C4A"/>
    <w:p w:rsidR="00546C4A" w:rsidRPr="00DE2149" w:rsidRDefault="00546C4A" w:rsidP="00546C4A">
      <w:pPr>
        <w:rPr>
          <w:rFonts w:ascii="Arial" w:eastAsia="Times New Roman" w:hAnsi="Arial" w:cs="Arial"/>
        </w:rPr>
      </w:pPr>
      <w:r w:rsidRPr="00DE2149">
        <w:rPr>
          <w:rFonts w:ascii="Arial" w:eastAsia="Times New Roman" w:hAnsi="Arial" w:cs="Arial"/>
        </w:rPr>
        <w:t xml:space="preserve">A statistical analysis to show inter-sample variability </w:t>
      </w:r>
      <w:r>
        <w:rPr>
          <w:rFonts w:ascii="Arial" w:eastAsia="Times New Roman" w:hAnsi="Arial" w:cs="Arial"/>
        </w:rPr>
        <w:t>with</w:t>
      </w:r>
      <w:r w:rsidRPr="00DE2149">
        <w:rPr>
          <w:rFonts w:ascii="Arial" w:eastAsia="Times New Roman" w:hAnsi="Arial" w:cs="Arial"/>
        </w:rPr>
        <w:t xml:space="preserve"> all </w:t>
      </w:r>
      <w:r>
        <w:rPr>
          <w:rFonts w:ascii="Arial" w:eastAsia="Times New Roman" w:hAnsi="Arial" w:cs="Arial"/>
        </w:rPr>
        <w:t>Horizon</w:t>
      </w:r>
      <w:r w:rsidR="00D00DBF">
        <w:rPr>
          <w:rFonts w:ascii="Arial" w:eastAsia="Times New Roman" w:hAnsi="Arial" w:cs="Arial"/>
        </w:rPr>
        <w:t xml:space="preserve"> control</w:t>
      </w:r>
      <w:r>
        <w:rPr>
          <w:rFonts w:ascii="Arial" w:eastAsia="Times New Roman" w:hAnsi="Arial" w:cs="Arial"/>
        </w:rPr>
        <w:t xml:space="preserve"> </w:t>
      </w:r>
      <w:r w:rsidRPr="00DE2149">
        <w:rPr>
          <w:rFonts w:ascii="Arial" w:eastAsia="Times New Roman" w:hAnsi="Arial" w:cs="Arial"/>
        </w:rPr>
        <w:t>variants</w:t>
      </w:r>
    </w:p>
    <w:p w:rsidR="00546C4A" w:rsidRDefault="00546C4A" w:rsidP="00546C4A">
      <w:pPr>
        <w:rPr>
          <w:rFonts w:ascii="Arial" w:eastAsia="Times New Roman" w:hAnsi="Arial" w:cs="Arial"/>
          <w:b/>
          <w:bCs/>
        </w:rPr>
      </w:pPr>
    </w:p>
    <w:p w:rsidR="00546C4A" w:rsidRDefault="00FD53C2" w:rsidP="00546C4A">
      <w:pPr>
        <w:rPr>
          <w:rFonts w:ascii="Arial" w:eastAsia="Times New Roman" w:hAnsi="Arial" w:cs="Arial"/>
          <w:b/>
          <w:bCs/>
        </w:rPr>
      </w:pPr>
      <w:r w:rsidRPr="00FD53C2">
        <w:rPr>
          <w:noProof/>
          <w:lang w:val="en-US" w:eastAsia="en-US"/>
        </w:rPr>
        <w:drawing>
          <wp:inline distT="0" distB="0" distL="0" distR="0">
            <wp:extent cx="6390005" cy="33769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390005" cy="3376930"/>
                    </a:xfrm>
                    <a:prstGeom prst="rect">
                      <a:avLst/>
                    </a:prstGeom>
                    <a:noFill/>
                    <a:ln>
                      <a:noFill/>
                    </a:ln>
                  </pic:spPr>
                </pic:pic>
              </a:graphicData>
            </a:graphic>
          </wp:inline>
        </w:drawing>
      </w:r>
    </w:p>
    <w:p w:rsidR="00546C4A" w:rsidRDefault="00546C4A" w:rsidP="00546C4A"/>
    <w:p w:rsidR="000731B6" w:rsidRDefault="000731B6" w:rsidP="00546C4A"/>
    <w:p w:rsidR="000731B6" w:rsidRDefault="000731B6" w:rsidP="00546C4A"/>
    <w:p w:rsidR="000731B6" w:rsidRDefault="000731B6" w:rsidP="00546C4A"/>
    <w:p w:rsidR="000731B6" w:rsidRDefault="000731B6" w:rsidP="00546C4A"/>
    <w:p w:rsidR="000731B6" w:rsidRDefault="000731B6" w:rsidP="00546C4A"/>
    <w:p w:rsidR="000731B6" w:rsidRDefault="000731B6" w:rsidP="00546C4A"/>
    <w:p w:rsidR="000731B6" w:rsidRDefault="00A938F9" w:rsidP="00546C4A">
      <w:r>
        <w:object w:dxaOrig="9189" w:dyaOrig="8064">
          <v:shape id="_x0000_i1028" type="#_x0000_t75" style="width:482.55pt;height:424.3pt" o:ole="" filled="t">
            <v:imagedata r:id="rId121" o:title=""/>
          </v:shape>
          <o:OLEObject Type="Embed" ProgID="Prism8.Document" ShapeID="_x0000_i1028" DrawAspect="Content" ObjectID="_1529149597" r:id="rId122"/>
        </w:object>
      </w:r>
    </w:p>
    <w:p w:rsidR="000026C1" w:rsidRDefault="000026C1" w:rsidP="00546C4A"/>
    <w:p w:rsidR="000026C1" w:rsidRDefault="000026C1" w:rsidP="00546C4A">
      <w:proofErr w:type="gramStart"/>
      <w:r>
        <w:t>Repeatability calculations across all variants in the Horizon control.</w:t>
      </w:r>
      <w:proofErr w:type="gramEnd"/>
    </w:p>
    <w:p w:rsidR="000026C1" w:rsidRDefault="000026C1" w:rsidP="00546C4A"/>
    <w:p w:rsidR="00A938F9" w:rsidRDefault="00A938F9">
      <w:r>
        <w:br w:type="page"/>
      </w:r>
    </w:p>
    <w:p w:rsidR="000731B6" w:rsidRPr="00A938F9" w:rsidRDefault="00A62F9D" w:rsidP="00B359BF">
      <w:pPr>
        <w:pStyle w:val="Heading2"/>
      </w:pPr>
      <w:bookmarkStart w:id="668" w:name="_Toc44066525"/>
      <w:r w:rsidRPr="00A938F9">
        <w:t>Technical Bioinformatics assessment of repeatability</w:t>
      </w:r>
      <w:bookmarkEnd w:id="668"/>
    </w:p>
    <w:p w:rsidR="00A62F9D" w:rsidRDefault="00A62F9D" w:rsidP="00546C4A"/>
    <w:p w:rsidR="00A62F9D" w:rsidRDefault="00A62F9D" w:rsidP="00546C4A">
      <w:r>
        <w:rPr>
          <w:noProof/>
          <w:lang w:val="en-US" w:eastAsia="en-US"/>
        </w:rPr>
        <w:drawing>
          <wp:inline distT="0" distB="0" distL="0" distR="0">
            <wp:extent cx="6457819" cy="39598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468398" cy="3966319"/>
                    </a:xfrm>
                    <a:prstGeom prst="rect">
                      <a:avLst/>
                    </a:prstGeom>
                    <a:noFill/>
                  </pic:spPr>
                </pic:pic>
              </a:graphicData>
            </a:graphic>
          </wp:inline>
        </w:drawing>
      </w:r>
    </w:p>
    <w:p w:rsidR="00A938F9" w:rsidRDefault="00A938F9" w:rsidP="00546C4A"/>
    <w:p w:rsidR="00A938F9" w:rsidRDefault="00A938F9" w:rsidP="00546C4A"/>
    <w:p w:rsidR="00546C4A" w:rsidRPr="00A62F9D" w:rsidRDefault="00A62F9D" w:rsidP="00A938F9">
      <w:pPr>
        <w:spacing w:line="360" w:lineRule="auto"/>
      </w:pPr>
      <w:proofErr w:type="gramStart"/>
      <w:r w:rsidRPr="00A62F9D">
        <w:rPr>
          <w:b/>
          <w:bCs/>
          <w:lang w:val="en-US"/>
        </w:rPr>
        <w:t xml:space="preserve">Repeatability of </w:t>
      </w:r>
      <w:proofErr w:type="spellStart"/>
      <w:r w:rsidRPr="00A62F9D">
        <w:rPr>
          <w:b/>
          <w:bCs/>
          <w:lang w:val="en-US"/>
        </w:rPr>
        <w:t>Qiaseq</w:t>
      </w:r>
      <w:proofErr w:type="spellEnd"/>
      <w:r w:rsidRPr="00A62F9D">
        <w:rPr>
          <w:b/>
          <w:bCs/>
          <w:lang w:val="en-US"/>
        </w:rPr>
        <w:t xml:space="preserve"> </w:t>
      </w:r>
      <w:r w:rsidR="00A938F9">
        <w:rPr>
          <w:b/>
          <w:bCs/>
          <w:lang w:val="en-US"/>
        </w:rPr>
        <w:t xml:space="preserve">MGP </w:t>
      </w:r>
      <w:r w:rsidRPr="00A62F9D">
        <w:rPr>
          <w:b/>
          <w:bCs/>
          <w:lang w:val="en-US"/>
        </w:rPr>
        <w:t xml:space="preserve">assay </w:t>
      </w:r>
      <w:proofErr w:type="spellStart"/>
      <w:r w:rsidRPr="00A62F9D">
        <w:rPr>
          <w:b/>
          <w:bCs/>
          <w:i/>
          <w:iCs/>
          <w:lang w:val="en-US"/>
        </w:rPr>
        <w:t>vs</w:t>
      </w:r>
      <w:proofErr w:type="spellEnd"/>
      <w:r w:rsidRPr="00A62F9D">
        <w:rPr>
          <w:b/>
          <w:bCs/>
          <w:lang w:val="en-US"/>
        </w:rPr>
        <w:t xml:space="preserve"> HC-confirmed VAF.</w:t>
      </w:r>
      <w:proofErr w:type="gramEnd"/>
      <w:r w:rsidRPr="00A62F9D">
        <w:rPr>
          <w:b/>
          <w:bCs/>
          <w:lang w:val="en-US"/>
        </w:rPr>
        <w:t xml:space="preserve"> </w:t>
      </w:r>
      <w:r w:rsidRPr="00A62F9D">
        <w:rPr>
          <w:lang w:val="en-US"/>
        </w:rPr>
        <w:t xml:space="preserve">The variant allele frequencies of 19 validated-assured variants found in horizon control HC829 were plotted for repeated assays. </w:t>
      </w:r>
      <w:proofErr w:type="spellStart"/>
      <w:r w:rsidRPr="00A62F9D">
        <w:rPr>
          <w:lang w:val="en-US"/>
        </w:rPr>
        <w:t>Boxplots</w:t>
      </w:r>
      <w:proofErr w:type="spellEnd"/>
      <w:r w:rsidRPr="00A62F9D">
        <w:rPr>
          <w:lang w:val="en-US"/>
        </w:rPr>
        <w:t xml:space="preserve"> show spread of VAF values (rounded to nearest percentage point) for 4 readings per variant derived from four independent </w:t>
      </w:r>
      <w:proofErr w:type="spellStart"/>
      <w:r w:rsidRPr="00A62F9D">
        <w:rPr>
          <w:lang w:val="en-US"/>
        </w:rPr>
        <w:t>Qia</w:t>
      </w:r>
      <w:proofErr w:type="spellEnd"/>
      <w:r w:rsidRPr="00A62F9D">
        <w:rPr>
          <w:lang w:val="en-US"/>
        </w:rPr>
        <w:t xml:space="preserve">-NGS experiments and Snappy analyses (pink spots). Black crosses indicate the published expected VAF values (Horizon validated </w:t>
      </w:r>
      <w:proofErr w:type="gramStart"/>
      <w:r w:rsidRPr="00A62F9D">
        <w:rPr>
          <w:lang w:val="en-US"/>
        </w:rPr>
        <w:t>values[</w:t>
      </w:r>
      <w:proofErr w:type="gramEnd"/>
      <w:r w:rsidRPr="00A62F9D">
        <w:rPr>
          <w:lang w:val="en-US"/>
        </w:rPr>
        <w:t xml:space="preserve">rounded]). </w:t>
      </w:r>
      <w:proofErr w:type="spellStart"/>
      <w:r w:rsidRPr="00A62F9D">
        <w:rPr>
          <w:lang w:val="en-US"/>
        </w:rPr>
        <w:t>Boxplot</w:t>
      </w:r>
      <w:proofErr w:type="spellEnd"/>
      <w:r w:rsidRPr="00A62F9D">
        <w:rPr>
          <w:lang w:val="en-US"/>
        </w:rPr>
        <w:t xml:space="preserve"> inter-quartile ranges (25</w:t>
      </w:r>
      <w:r w:rsidRPr="00A62F9D">
        <w:rPr>
          <w:vertAlign w:val="superscript"/>
          <w:lang w:val="en-US"/>
        </w:rPr>
        <w:t>th</w:t>
      </w:r>
      <w:r w:rsidRPr="00A62F9D">
        <w:rPr>
          <w:lang w:val="en-US"/>
        </w:rPr>
        <w:t>-75</w:t>
      </w:r>
      <w:r w:rsidRPr="00A62F9D">
        <w:rPr>
          <w:vertAlign w:val="superscript"/>
          <w:lang w:val="en-US"/>
        </w:rPr>
        <w:t>th</w:t>
      </w:r>
      <w:r w:rsidRPr="00A62F9D">
        <w:rPr>
          <w:lang w:val="en-US"/>
        </w:rPr>
        <w:t xml:space="preserve"> percentile) are shown (dense black regions). Whiskers extending from these regions indicate upper and lower extremes within 75th/25</w:t>
      </w:r>
      <w:r w:rsidRPr="00A62F9D">
        <w:rPr>
          <w:vertAlign w:val="superscript"/>
          <w:lang w:val="en-US"/>
        </w:rPr>
        <w:t>th</w:t>
      </w:r>
      <w:r w:rsidRPr="00A62F9D">
        <w:rPr>
          <w:lang w:val="en-US"/>
        </w:rPr>
        <w:t xml:space="preserve"> </w:t>
      </w:r>
      <w:proofErr w:type="spellStart"/>
      <w:r w:rsidRPr="00A62F9D">
        <w:rPr>
          <w:lang w:val="en-US"/>
        </w:rPr>
        <w:t>interquartile</w:t>
      </w:r>
      <w:proofErr w:type="spellEnd"/>
      <w:r w:rsidRPr="00A62F9D">
        <w:rPr>
          <w:lang w:val="en-US"/>
        </w:rPr>
        <w:t xml:space="preserve"> ranges +/- 1.5*IQR</w:t>
      </w:r>
    </w:p>
    <w:p w:rsidR="00A62F9D" w:rsidRDefault="00A62F9D" w:rsidP="00A938F9">
      <w:pPr>
        <w:spacing w:line="360" w:lineRule="auto"/>
      </w:pPr>
    </w:p>
    <w:p w:rsidR="00A62F9D" w:rsidRDefault="00A62F9D" w:rsidP="00546C4A"/>
    <w:p w:rsidR="00D02834" w:rsidRDefault="00D02834" w:rsidP="00D02834">
      <w:pPr>
        <w:spacing w:line="360" w:lineRule="auto"/>
        <w:rPr>
          <w:b/>
          <w:bCs/>
          <w:lang w:val="en-US"/>
        </w:rPr>
      </w:pPr>
    </w:p>
    <w:p w:rsidR="005F6FFE" w:rsidRDefault="005F6FFE" w:rsidP="00D02834">
      <w:pPr>
        <w:spacing w:line="360" w:lineRule="auto"/>
        <w:rPr>
          <w:b/>
          <w:bCs/>
          <w:lang w:val="en-US"/>
        </w:rPr>
      </w:pPr>
      <w:r>
        <w:rPr>
          <w:b/>
          <w:bCs/>
          <w:noProof/>
          <w:lang w:val="en-US" w:eastAsia="en-US"/>
        </w:rPr>
        <w:drawing>
          <wp:inline distT="0" distB="0" distL="0" distR="0">
            <wp:extent cx="6201410" cy="364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219990" cy="3653126"/>
                    </a:xfrm>
                    <a:prstGeom prst="rect">
                      <a:avLst/>
                    </a:prstGeom>
                    <a:noFill/>
                  </pic:spPr>
                </pic:pic>
              </a:graphicData>
            </a:graphic>
          </wp:inline>
        </w:drawing>
      </w:r>
    </w:p>
    <w:p w:rsidR="005F6FFE" w:rsidRDefault="005F6FFE" w:rsidP="00D02834">
      <w:pPr>
        <w:spacing w:line="360" w:lineRule="auto"/>
        <w:rPr>
          <w:b/>
          <w:bCs/>
          <w:lang w:val="en-US"/>
        </w:rPr>
      </w:pPr>
    </w:p>
    <w:p w:rsidR="005F6FFE" w:rsidRDefault="005F6FFE" w:rsidP="00D02834">
      <w:pPr>
        <w:spacing w:line="360" w:lineRule="auto"/>
        <w:rPr>
          <w:b/>
          <w:bCs/>
          <w:lang w:val="en-US"/>
        </w:rPr>
      </w:pPr>
    </w:p>
    <w:p w:rsidR="00A62F9D" w:rsidRPr="00A62F9D" w:rsidRDefault="00A62F9D" w:rsidP="00D02834">
      <w:pPr>
        <w:spacing w:line="360" w:lineRule="auto"/>
      </w:pPr>
      <w:proofErr w:type="gramStart"/>
      <w:r w:rsidRPr="00A62F9D">
        <w:rPr>
          <w:b/>
          <w:bCs/>
          <w:lang w:val="en-US"/>
        </w:rPr>
        <w:t xml:space="preserve">Repeatability of </w:t>
      </w:r>
      <w:proofErr w:type="spellStart"/>
      <w:r w:rsidRPr="00A62F9D">
        <w:rPr>
          <w:b/>
          <w:bCs/>
          <w:lang w:val="en-US"/>
        </w:rPr>
        <w:t>Qiaseq</w:t>
      </w:r>
      <w:proofErr w:type="spellEnd"/>
      <w:r w:rsidRPr="00A62F9D">
        <w:rPr>
          <w:b/>
          <w:bCs/>
          <w:lang w:val="en-US"/>
        </w:rPr>
        <w:t xml:space="preserve"> assay</w:t>
      </w:r>
      <w:r w:rsidRPr="00A62F9D">
        <w:rPr>
          <w:b/>
          <w:bCs/>
          <w:i/>
          <w:iCs/>
          <w:lang w:val="en-US"/>
        </w:rPr>
        <w:t xml:space="preserve"> </w:t>
      </w:r>
      <w:proofErr w:type="spellStart"/>
      <w:r w:rsidRPr="00A62F9D">
        <w:rPr>
          <w:b/>
          <w:bCs/>
          <w:i/>
          <w:iCs/>
          <w:lang w:val="en-US"/>
        </w:rPr>
        <w:t>vs</w:t>
      </w:r>
      <w:proofErr w:type="spellEnd"/>
      <w:r w:rsidRPr="00A62F9D">
        <w:rPr>
          <w:b/>
          <w:bCs/>
          <w:i/>
          <w:iCs/>
          <w:lang w:val="en-US"/>
        </w:rPr>
        <w:t xml:space="preserve"> </w:t>
      </w:r>
      <w:r w:rsidRPr="00A62F9D">
        <w:rPr>
          <w:b/>
          <w:bCs/>
          <w:lang w:val="en-US"/>
        </w:rPr>
        <w:t>legacy MGP VAF.</w:t>
      </w:r>
      <w:proofErr w:type="gramEnd"/>
      <w:r w:rsidRPr="00A62F9D">
        <w:rPr>
          <w:b/>
          <w:bCs/>
          <w:lang w:val="en-US"/>
        </w:rPr>
        <w:t xml:space="preserve"> </w:t>
      </w:r>
      <w:r w:rsidRPr="00A62F9D">
        <w:rPr>
          <w:lang w:val="en-US"/>
        </w:rPr>
        <w:t xml:space="preserve">The variant allele frequencies of 19 validated-assured variants found in horizon control HC829 were </w:t>
      </w:r>
      <w:r w:rsidRPr="008D4CA0">
        <w:t>plotted</w:t>
      </w:r>
      <w:r w:rsidRPr="00A62F9D">
        <w:rPr>
          <w:lang w:val="en-US"/>
        </w:rPr>
        <w:t xml:space="preserve"> for four repeated assays. </w:t>
      </w:r>
      <w:proofErr w:type="spellStart"/>
      <w:r w:rsidRPr="00A62F9D">
        <w:rPr>
          <w:lang w:val="en-US"/>
        </w:rPr>
        <w:t>Boxplots</w:t>
      </w:r>
      <w:proofErr w:type="spellEnd"/>
      <w:r w:rsidRPr="00A62F9D">
        <w:rPr>
          <w:lang w:val="en-US"/>
        </w:rPr>
        <w:t xml:space="preserve"> show spread of VAF values (rounded to nearest percentage point) for 4 readings per variant derived from four independent </w:t>
      </w:r>
      <w:proofErr w:type="spellStart"/>
      <w:r w:rsidRPr="00A62F9D">
        <w:rPr>
          <w:lang w:val="en-US"/>
        </w:rPr>
        <w:t>Qiseq</w:t>
      </w:r>
      <w:proofErr w:type="spellEnd"/>
      <w:r w:rsidRPr="00A62F9D">
        <w:rPr>
          <w:lang w:val="en-US"/>
        </w:rPr>
        <w:t xml:space="preserve"> experiments and Snappy analyses (pink spots). In this case, black crosses indicate the validated expected VAF values derived from the legacy MGP assay output. ). </w:t>
      </w:r>
      <w:proofErr w:type="spellStart"/>
      <w:r w:rsidRPr="00A62F9D">
        <w:rPr>
          <w:lang w:val="en-US"/>
        </w:rPr>
        <w:t>Boxplot</w:t>
      </w:r>
      <w:proofErr w:type="spellEnd"/>
      <w:r w:rsidRPr="00A62F9D">
        <w:rPr>
          <w:lang w:val="en-US"/>
        </w:rPr>
        <w:t xml:space="preserve"> inter-quartile ranges (25</w:t>
      </w:r>
      <w:r w:rsidRPr="00A62F9D">
        <w:rPr>
          <w:vertAlign w:val="superscript"/>
          <w:lang w:val="en-US"/>
        </w:rPr>
        <w:t>th</w:t>
      </w:r>
      <w:r w:rsidRPr="00A62F9D">
        <w:rPr>
          <w:lang w:val="en-US"/>
        </w:rPr>
        <w:t>-75</w:t>
      </w:r>
      <w:r w:rsidRPr="00A62F9D">
        <w:rPr>
          <w:vertAlign w:val="superscript"/>
          <w:lang w:val="en-US"/>
        </w:rPr>
        <w:t>th</w:t>
      </w:r>
      <w:r w:rsidRPr="00A62F9D">
        <w:rPr>
          <w:lang w:val="en-US"/>
        </w:rPr>
        <w:t xml:space="preserve"> percentile) are shown (dense black regions). Whiskers extending from these regions indicate upper and lower extremes within 75th/25</w:t>
      </w:r>
      <w:r w:rsidRPr="00A62F9D">
        <w:rPr>
          <w:vertAlign w:val="superscript"/>
          <w:lang w:val="en-US"/>
        </w:rPr>
        <w:t>th</w:t>
      </w:r>
      <w:r w:rsidRPr="00A62F9D">
        <w:rPr>
          <w:lang w:val="en-US"/>
        </w:rPr>
        <w:t xml:space="preserve"> </w:t>
      </w:r>
      <w:proofErr w:type="spellStart"/>
      <w:r w:rsidRPr="00A62F9D">
        <w:rPr>
          <w:lang w:val="en-US"/>
        </w:rPr>
        <w:t>interquartile</w:t>
      </w:r>
      <w:proofErr w:type="spellEnd"/>
      <w:r w:rsidRPr="00A62F9D">
        <w:rPr>
          <w:lang w:val="en-US"/>
        </w:rPr>
        <w:t xml:space="preserve"> ranges +/- 1.5*IQR. Correlation values for the 6 pair combinations for </w:t>
      </w:r>
      <w:proofErr w:type="spellStart"/>
      <w:r w:rsidRPr="00A62F9D">
        <w:rPr>
          <w:lang w:val="en-US"/>
        </w:rPr>
        <w:t>QiaSeq</w:t>
      </w:r>
      <w:proofErr w:type="spellEnd"/>
      <w:r w:rsidRPr="00A62F9D">
        <w:rPr>
          <w:lang w:val="en-US"/>
        </w:rPr>
        <w:t xml:space="preserve"> repeat experiments (x4), are shown in table 7</w:t>
      </w:r>
    </w:p>
    <w:p w:rsidR="00A62F9D" w:rsidRPr="00546C4A" w:rsidRDefault="00A62F9D" w:rsidP="00546C4A"/>
    <w:p w:rsidR="00210DC9" w:rsidRDefault="00A10D5B" w:rsidP="00A91B42">
      <w:pPr>
        <w:pStyle w:val="Heading2"/>
        <w:rPr>
          <w:rFonts w:eastAsia="Times New Roman"/>
        </w:rPr>
      </w:pPr>
      <w:bookmarkStart w:id="669" w:name="_Toc44066526"/>
      <w:r>
        <w:rPr>
          <w:rFonts w:eastAsia="Times New Roman"/>
        </w:rPr>
        <w:t>7</w:t>
      </w:r>
      <w:r w:rsidR="003A5443">
        <w:rPr>
          <w:rFonts w:eastAsia="Times New Roman"/>
        </w:rPr>
        <w:t>.3</w:t>
      </w:r>
      <w:r w:rsidR="00210DC9">
        <w:rPr>
          <w:rFonts w:eastAsia="Times New Roman"/>
        </w:rPr>
        <w:t xml:space="preserve"> </w:t>
      </w:r>
      <w:r w:rsidR="00210DC9" w:rsidRPr="003D7A10">
        <w:rPr>
          <w:rFonts w:eastAsia="Times New Roman"/>
        </w:rPr>
        <w:t>Interpretation</w:t>
      </w:r>
      <w:bookmarkEnd w:id="669"/>
    </w:p>
    <w:p w:rsidR="000E3A6F" w:rsidRDefault="000E3A6F" w:rsidP="00210DC9">
      <w:pPr>
        <w:rPr>
          <w:rFonts w:ascii="Arial" w:eastAsia="Times New Roman" w:hAnsi="Arial" w:cs="Arial"/>
          <w:b/>
          <w:bCs/>
          <w:sz w:val="20"/>
          <w:szCs w:val="20"/>
        </w:rPr>
      </w:pPr>
    </w:p>
    <w:p w:rsidR="000E3A6F" w:rsidRPr="00A91B42" w:rsidRDefault="000E3A6F" w:rsidP="00210DC9">
      <w:pPr>
        <w:rPr>
          <w:rFonts w:ascii="Arial" w:eastAsia="Times New Roman" w:hAnsi="Arial" w:cs="Arial"/>
          <w:sz w:val="20"/>
          <w:szCs w:val="20"/>
        </w:rPr>
      </w:pPr>
      <w:r w:rsidRPr="00A91B42">
        <w:rPr>
          <w:rFonts w:ascii="Arial" w:eastAsia="Times New Roman" w:hAnsi="Arial" w:cs="Arial"/>
          <w:sz w:val="20"/>
          <w:szCs w:val="20"/>
        </w:rPr>
        <w:t xml:space="preserve">These repeatability data show a very good consistency between samples on the same run. </w:t>
      </w:r>
      <w:r w:rsidR="0039617B" w:rsidRPr="00A91B42">
        <w:rPr>
          <w:rFonts w:ascii="Arial" w:eastAsia="Times New Roman" w:hAnsi="Arial" w:cs="Arial"/>
          <w:sz w:val="20"/>
          <w:szCs w:val="20"/>
        </w:rPr>
        <w:t>Particularly</w:t>
      </w:r>
      <w:r w:rsidRPr="00A91B42">
        <w:rPr>
          <w:rFonts w:ascii="Arial" w:eastAsia="Times New Roman" w:hAnsi="Arial" w:cs="Arial"/>
          <w:sz w:val="20"/>
          <w:szCs w:val="20"/>
        </w:rPr>
        <w:t xml:space="preserve"> the low-level </w:t>
      </w:r>
      <w:proofErr w:type="gramStart"/>
      <w:r w:rsidRPr="00A91B42">
        <w:rPr>
          <w:rFonts w:ascii="Arial" w:eastAsia="Times New Roman" w:hAnsi="Arial" w:cs="Arial"/>
          <w:sz w:val="20"/>
          <w:szCs w:val="20"/>
        </w:rPr>
        <w:t>variants which</w:t>
      </w:r>
      <w:proofErr w:type="gramEnd"/>
      <w:r w:rsidRPr="00A91B42">
        <w:rPr>
          <w:rFonts w:ascii="Arial" w:eastAsia="Times New Roman" w:hAnsi="Arial" w:cs="Arial"/>
          <w:sz w:val="20"/>
          <w:szCs w:val="20"/>
        </w:rPr>
        <w:t xml:space="preserve"> are more challenging</w:t>
      </w:r>
      <w:r w:rsidR="0039617B" w:rsidRPr="00A91B42">
        <w:rPr>
          <w:rFonts w:ascii="Arial" w:eastAsia="Times New Roman" w:hAnsi="Arial" w:cs="Arial"/>
          <w:sz w:val="20"/>
          <w:szCs w:val="20"/>
        </w:rPr>
        <w:t>.</w:t>
      </w:r>
    </w:p>
    <w:p w:rsidR="000E3A6F" w:rsidRPr="003D7A10" w:rsidRDefault="000E3A6F" w:rsidP="00210DC9">
      <w:pPr>
        <w:rPr>
          <w:rFonts w:ascii="Arial" w:eastAsia="Times New Roman" w:hAnsi="Arial" w:cs="Arial"/>
          <w:b/>
          <w:bCs/>
          <w:sz w:val="20"/>
          <w:szCs w:val="20"/>
        </w:rPr>
      </w:pPr>
    </w:p>
    <w:p w:rsidR="00210DC9" w:rsidRDefault="00A10D5B" w:rsidP="00A91B42">
      <w:pPr>
        <w:pStyle w:val="Heading2"/>
        <w:rPr>
          <w:rFonts w:eastAsia="Times New Roman"/>
        </w:rPr>
      </w:pPr>
      <w:bookmarkStart w:id="670" w:name="_Toc44066527"/>
      <w:r>
        <w:rPr>
          <w:rFonts w:eastAsia="Times New Roman"/>
        </w:rPr>
        <w:t>7</w:t>
      </w:r>
      <w:r w:rsidR="003A5443">
        <w:rPr>
          <w:rFonts w:eastAsia="Times New Roman"/>
        </w:rPr>
        <w:t>.4</w:t>
      </w:r>
      <w:r w:rsidR="00210DC9">
        <w:rPr>
          <w:rFonts w:eastAsia="Times New Roman"/>
        </w:rPr>
        <w:t xml:space="preserve"> </w:t>
      </w:r>
      <w:r w:rsidR="00210DC9" w:rsidRPr="00743CAB">
        <w:rPr>
          <w:rFonts w:eastAsia="Times New Roman"/>
        </w:rPr>
        <w:t>Outcome / limitations</w:t>
      </w:r>
      <w:bookmarkEnd w:id="670"/>
    </w:p>
    <w:p w:rsidR="00212122" w:rsidRDefault="00212122" w:rsidP="00212122">
      <w:pPr>
        <w:tabs>
          <w:tab w:val="left" w:pos="3227"/>
        </w:tabs>
        <w:spacing w:after="120"/>
        <w:rPr>
          <w:rFonts w:ascii="Arial" w:eastAsia="Times New Roman" w:hAnsi="Arial" w:cs="Arial"/>
          <w:b/>
          <w:bCs/>
        </w:rPr>
      </w:pPr>
    </w:p>
    <w:p w:rsidR="0039617B" w:rsidRDefault="00F10552" w:rsidP="0039617B">
      <w:pPr>
        <w:rPr>
          <w:rFonts w:ascii="Arial" w:eastAsia="Times New Roman" w:hAnsi="Arial" w:cs="Arial"/>
          <w:b/>
          <w:bCs/>
        </w:rPr>
      </w:pPr>
      <w:r>
        <w:rPr>
          <w:rFonts w:ascii="Arial" w:eastAsia="Times New Roman" w:hAnsi="Arial" w:cs="Arial"/>
          <w:sz w:val="20"/>
          <w:szCs w:val="20"/>
        </w:rPr>
        <w:t>These data</w:t>
      </w:r>
      <w:r w:rsidRPr="00743CAB">
        <w:rPr>
          <w:rFonts w:ascii="Arial" w:eastAsia="Times New Roman" w:hAnsi="Arial" w:cs="Arial"/>
          <w:sz w:val="20"/>
          <w:szCs w:val="20"/>
        </w:rPr>
        <w:t xml:space="preserve"> sho</w:t>
      </w:r>
      <w:r>
        <w:rPr>
          <w:rFonts w:ascii="Arial" w:eastAsia="Times New Roman" w:hAnsi="Arial" w:cs="Arial"/>
          <w:sz w:val="20"/>
          <w:szCs w:val="20"/>
        </w:rPr>
        <w:t>w that the assay performs well with a good level of</w:t>
      </w:r>
      <w:r w:rsidR="00A10D5B">
        <w:rPr>
          <w:rFonts w:ascii="Arial" w:eastAsia="Times New Roman" w:hAnsi="Arial" w:cs="Arial"/>
          <w:sz w:val="20"/>
          <w:szCs w:val="20"/>
        </w:rPr>
        <w:t xml:space="preserve"> repeatability (</w:t>
      </w:r>
      <w:r>
        <w:rPr>
          <w:rFonts w:ascii="Arial" w:eastAsia="Times New Roman" w:hAnsi="Arial" w:cs="Arial"/>
          <w:sz w:val="20"/>
          <w:szCs w:val="20"/>
        </w:rPr>
        <w:t>intra-assay precision</w:t>
      </w:r>
      <w:r w:rsidR="00A10D5B">
        <w:rPr>
          <w:rFonts w:ascii="Arial" w:eastAsia="Times New Roman" w:hAnsi="Arial" w:cs="Arial"/>
          <w:sz w:val="20"/>
          <w:szCs w:val="20"/>
        </w:rPr>
        <w:t>)</w:t>
      </w:r>
      <w:r>
        <w:rPr>
          <w:rFonts w:ascii="Arial" w:eastAsia="Times New Roman" w:hAnsi="Arial" w:cs="Arial"/>
          <w:sz w:val="20"/>
          <w:szCs w:val="20"/>
        </w:rPr>
        <w:t xml:space="preserve">. </w:t>
      </w:r>
      <w:r w:rsidR="0039617B" w:rsidRPr="00743CAB">
        <w:rPr>
          <w:rFonts w:ascii="Arial" w:eastAsia="Times New Roman" w:hAnsi="Arial" w:cs="Arial"/>
          <w:sz w:val="20"/>
          <w:szCs w:val="20"/>
        </w:rPr>
        <w:t xml:space="preserve">The results fulfil the validation requirements for </w:t>
      </w:r>
      <w:r w:rsidR="0039617B">
        <w:rPr>
          <w:rFonts w:ascii="Arial" w:eastAsia="Times New Roman" w:hAnsi="Arial" w:cs="Arial"/>
          <w:sz w:val="20"/>
          <w:szCs w:val="20"/>
        </w:rPr>
        <w:t>repeatability and meet the requirements set out in the performance criteria</w:t>
      </w:r>
      <w:r>
        <w:rPr>
          <w:rFonts w:ascii="Arial" w:eastAsia="Times New Roman" w:hAnsi="Arial" w:cs="Arial"/>
          <w:sz w:val="20"/>
          <w:szCs w:val="20"/>
        </w:rPr>
        <w:t>.</w:t>
      </w:r>
    </w:p>
    <w:p w:rsidR="00995311" w:rsidRPr="003E6D2E" w:rsidRDefault="00995311" w:rsidP="00212122">
      <w:pPr>
        <w:rPr>
          <w:rFonts w:ascii="Arial" w:hAnsi="Arial" w:cs="Arial"/>
          <w:sz w:val="16"/>
        </w:rPr>
      </w:pPr>
    </w:p>
    <w:p w:rsidR="00212122" w:rsidRPr="003E6D2E" w:rsidRDefault="00212122" w:rsidP="00212122">
      <w:pPr>
        <w:rPr>
          <w:rFonts w:ascii="Arial" w:eastAsia="Times New Roman" w:hAnsi="Arial" w:cs="Arial"/>
          <w:b/>
          <w:bCs/>
          <w:sz w:val="16"/>
        </w:rPr>
      </w:pPr>
    </w:p>
    <w:p w:rsidR="00212122" w:rsidRPr="00743CAB" w:rsidRDefault="00212122" w:rsidP="00212122">
      <w:pPr>
        <w:rPr>
          <w:rFonts w:ascii="Arial" w:eastAsia="Times New Roman" w:hAnsi="Arial" w:cs="Arial"/>
          <w:b/>
          <w:bCs/>
        </w:rPr>
      </w:pPr>
      <w:r w:rsidRPr="00743CAB">
        <w:rPr>
          <w:rFonts w:ascii="Arial" w:eastAsia="Times New Roman" w:hAnsi="Arial" w:cs="Arial"/>
          <w:b/>
          <w:bCs/>
        </w:rPr>
        <w:br w:type="page"/>
      </w:r>
    </w:p>
    <w:p w:rsidR="00212122" w:rsidRPr="00743CAB" w:rsidRDefault="00212122" w:rsidP="0049250F"/>
    <w:p w:rsidR="00B30BF1" w:rsidRPr="00743CAB" w:rsidRDefault="001B6805" w:rsidP="00212122">
      <w:pPr>
        <w:pStyle w:val="Heading1"/>
      </w:pPr>
      <w:bookmarkStart w:id="671" w:name="_Toc44066528"/>
      <w:r>
        <w:t xml:space="preserve">SECTION </w:t>
      </w:r>
      <w:proofErr w:type="gramStart"/>
      <w:r w:rsidR="00A10D5B">
        <w:t>8</w:t>
      </w:r>
      <w:r w:rsidR="003A5443">
        <w:t>.0</w:t>
      </w:r>
      <w:r w:rsidR="00212122" w:rsidRPr="00743CAB">
        <w:t xml:space="preserve"> :</w:t>
      </w:r>
      <w:proofErr w:type="gramEnd"/>
      <w:r w:rsidR="00212122" w:rsidRPr="00743CAB">
        <w:t xml:space="preserve"> Intermediate precision </w:t>
      </w:r>
      <w:r w:rsidR="00B30BF1" w:rsidRPr="00743CAB">
        <w:t>Validation / Verification</w:t>
      </w:r>
      <w:bookmarkEnd w:id="671"/>
      <w:r w:rsidR="00B30BF1" w:rsidRPr="00743CAB">
        <w:t xml:space="preserve"> </w:t>
      </w:r>
    </w:p>
    <w:p w:rsidR="00212122" w:rsidRPr="00743CAB" w:rsidRDefault="00212122" w:rsidP="00B30BF1">
      <w:r w:rsidRPr="00743CAB">
        <w:t>(</w:t>
      </w:r>
      <w:proofErr w:type="gramStart"/>
      <w:r w:rsidRPr="00743CAB">
        <w:t>within</w:t>
      </w:r>
      <w:proofErr w:type="gramEnd"/>
      <w:r w:rsidRPr="00743CAB">
        <w:t>-laboratory, between-run precision</w:t>
      </w:r>
      <w:r w:rsidR="00B30BF1" w:rsidRPr="00743CAB">
        <w:t xml:space="preserve"> or int</w:t>
      </w:r>
      <w:r w:rsidRPr="00743CAB">
        <w:t xml:space="preserve">er-assay precision) </w:t>
      </w:r>
    </w:p>
    <w:p w:rsidR="00212122" w:rsidRPr="00743CAB" w:rsidRDefault="00212122" w:rsidP="00212122">
      <w:r w:rsidRPr="00743CAB">
        <w:t>If this is not required enter Not Applicable and state why (refer also to Table 1) and delete the Work plan &amp; Partial results and conclusions sections</w:t>
      </w:r>
    </w:p>
    <w:p w:rsidR="00212122" w:rsidRDefault="00A10D5B" w:rsidP="00212122">
      <w:pPr>
        <w:pStyle w:val="Heading2"/>
      </w:pPr>
      <w:bookmarkStart w:id="672" w:name="_Toc44066529"/>
      <w:r>
        <w:t>8</w:t>
      </w:r>
      <w:r w:rsidR="003A5443">
        <w:t>.</w:t>
      </w:r>
      <w:r w:rsidR="00212122" w:rsidRPr="00743CAB">
        <w:t>1 Work plan</w:t>
      </w:r>
      <w:bookmarkEnd w:id="672"/>
    </w:p>
    <w:p w:rsidR="00A91B42" w:rsidRDefault="00A91B42" w:rsidP="00A91B42"/>
    <w:p w:rsidR="00A91B42" w:rsidRPr="00A91B42" w:rsidRDefault="00A91B42" w:rsidP="00A91B42"/>
    <w:tbl>
      <w:tblPr>
        <w:tblW w:w="105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534"/>
      </w:tblGrid>
      <w:tr w:rsidR="00212122" w:rsidRPr="00743CAB">
        <w:trPr>
          <w:trHeight w:val="1077"/>
        </w:trPr>
        <w:tc>
          <w:tcPr>
            <w:tcW w:w="1985" w:type="dxa"/>
            <w:shd w:val="clear" w:color="auto" w:fill="auto"/>
            <w:noWrap/>
            <w:vAlign w:val="center"/>
          </w:tcPr>
          <w:p w:rsidR="00212122" w:rsidRPr="00743CAB" w:rsidRDefault="00212122" w:rsidP="0024678C">
            <w:pPr>
              <w:rPr>
                <w:rFonts w:ascii="Arial" w:eastAsia="Times New Roman" w:hAnsi="Arial" w:cs="Arial"/>
                <w:b/>
                <w:bCs/>
              </w:rPr>
            </w:pPr>
            <w:r w:rsidRPr="00743CAB">
              <w:rPr>
                <w:rFonts w:ascii="Arial" w:eastAsia="Times New Roman" w:hAnsi="Arial" w:cs="Arial"/>
                <w:b/>
                <w:bCs/>
              </w:rPr>
              <w:t>Section aims</w:t>
            </w:r>
          </w:p>
        </w:tc>
        <w:tc>
          <w:tcPr>
            <w:tcW w:w="8534" w:type="dxa"/>
            <w:shd w:val="clear" w:color="auto" w:fill="auto"/>
            <w:noWrap/>
            <w:vAlign w:val="center"/>
          </w:tcPr>
          <w:p w:rsidR="00DF56F0" w:rsidRPr="00743CAB" w:rsidRDefault="00DF56F0" w:rsidP="00DF56F0">
            <w:pPr>
              <w:rPr>
                <w:rFonts w:ascii="Arial" w:eastAsia="Times New Roman" w:hAnsi="Arial" w:cs="Arial"/>
                <w:sz w:val="20"/>
                <w:szCs w:val="20"/>
              </w:rPr>
            </w:pPr>
          </w:p>
          <w:p w:rsidR="00DF56F0" w:rsidRPr="00743CAB" w:rsidRDefault="00DF56F0" w:rsidP="00DF56F0">
            <w:pPr>
              <w:rPr>
                <w:rFonts w:ascii="Arial" w:eastAsia="Times New Roman" w:hAnsi="Arial" w:cs="Arial"/>
                <w:sz w:val="20"/>
                <w:szCs w:val="20"/>
              </w:rPr>
            </w:pPr>
            <w:r w:rsidRPr="00743CAB">
              <w:rPr>
                <w:rFonts w:ascii="Arial" w:eastAsia="Times New Roman" w:hAnsi="Arial" w:cs="Arial"/>
                <w:sz w:val="20"/>
                <w:szCs w:val="20"/>
              </w:rPr>
              <w:t>The aim is to assess intermediate precision as a part of overall precision measurement.</w:t>
            </w:r>
          </w:p>
          <w:p w:rsidR="00DF56F0" w:rsidRPr="00743CAB" w:rsidRDefault="00DF56F0" w:rsidP="0024678C">
            <w:pPr>
              <w:rPr>
                <w:rFonts w:ascii="Arial" w:eastAsia="Times New Roman" w:hAnsi="Arial" w:cs="Arial"/>
                <w:sz w:val="20"/>
                <w:szCs w:val="20"/>
              </w:rPr>
            </w:pPr>
          </w:p>
          <w:p w:rsidR="00215608" w:rsidRPr="00743CAB" w:rsidRDefault="00215608" w:rsidP="0024678C">
            <w:pPr>
              <w:rPr>
                <w:rFonts w:ascii="Arial" w:eastAsia="Times New Roman" w:hAnsi="Arial" w:cs="Arial"/>
                <w:sz w:val="20"/>
                <w:szCs w:val="20"/>
              </w:rPr>
            </w:pPr>
          </w:p>
        </w:tc>
      </w:tr>
      <w:tr w:rsidR="00212122" w:rsidRPr="00743CAB">
        <w:trPr>
          <w:trHeight w:val="1077"/>
        </w:trPr>
        <w:tc>
          <w:tcPr>
            <w:tcW w:w="1985" w:type="dxa"/>
            <w:shd w:val="clear" w:color="auto" w:fill="auto"/>
            <w:vAlign w:val="center"/>
          </w:tcPr>
          <w:p w:rsidR="00212122" w:rsidRPr="00743CAB" w:rsidRDefault="00212122" w:rsidP="0024678C">
            <w:pPr>
              <w:rPr>
                <w:rFonts w:ascii="Arial" w:eastAsia="Times New Roman" w:hAnsi="Arial" w:cs="Arial"/>
                <w:b/>
                <w:bCs/>
              </w:rPr>
            </w:pPr>
            <w:r w:rsidRPr="00743CAB">
              <w:rPr>
                <w:rFonts w:ascii="Arial" w:eastAsia="Times New Roman" w:hAnsi="Arial" w:cs="Arial"/>
                <w:b/>
                <w:bCs/>
              </w:rPr>
              <w:t>Samples</w:t>
            </w:r>
          </w:p>
        </w:tc>
        <w:tc>
          <w:tcPr>
            <w:tcW w:w="8534" w:type="dxa"/>
            <w:shd w:val="clear" w:color="auto" w:fill="auto"/>
            <w:noWrap/>
            <w:vAlign w:val="center"/>
          </w:tcPr>
          <w:p w:rsidR="00DF56F0" w:rsidRPr="00743CAB" w:rsidRDefault="00DF56F0" w:rsidP="0024678C">
            <w:pPr>
              <w:rPr>
                <w:rFonts w:ascii="Arial" w:eastAsia="Times New Roman" w:hAnsi="Arial" w:cs="Arial"/>
                <w:sz w:val="20"/>
                <w:szCs w:val="20"/>
              </w:rPr>
            </w:pPr>
          </w:p>
          <w:p w:rsidR="00AD4FE9" w:rsidRDefault="003A5443" w:rsidP="009630A2">
            <w:pPr>
              <w:rPr>
                <w:rFonts w:ascii="Arial" w:eastAsia="Times New Roman" w:hAnsi="Arial" w:cs="Arial"/>
                <w:sz w:val="20"/>
                <w:szCs w:val="20"/>
              </w:rPr>
            </w:pPr>
            <w:r>
              <w:rPr>
                <w:rFonts w:ascii="Arial" w:eastAsia="Times New Roman" w:hAnsi="Arial" w:cs="Arial"/>
                <w:sz w:val="20"/>
                <w:szCs w:val="20"/>
              </w:rPr>
              <w:t xml:space="preserve">Use </w:t>
            </w:r>
            <w:proofErr w:type="gramStart"/>
            <w:r>
              <w:rPr>
                <w:rFonts w:ascii="Arial" w:eastAsia="Times New Roman" w:hAnsi="Arial" w:cs="Arial"/>
                <w:sz w:val="20"/>
                <w:szCs w:val="20"/>
              </w:rPr>
              <w:t>samples</w:t>
            </w:r>
            <w:r w:rsidR="00D00DBF">
              <w:rPr>
                <w:rFonts w:ascii="Arial" w:eastAsia="Times New Roman" w:hAnsi="Arial" w:cs="Arial"/>
                <w:sz w:val="20"/>
                <w:szCs w:val="20"/>
              </w:rPr>
              <w:t xml:space="preserve"> which</w:t>
            </w:r>
            <w:proofErr w:type="gramEnd"/>
            <w:r w:rsidR="00D00DBF">
              <w:rPr>
                <w:rFonts w:ascii="Arial" w:eastAsia="Times New Roman" w:hAnsi="Arial" w:cs="Arial"/>
                <w:sz w:val="20"/>
                <w:szCs w:val="20"/>
              </w:rPr>
              <w:t xml:space="preserve"> have been run</w:t>
            </w:r>
            <w:r>
              <w:rPr>
                <w:rFonts w:ascii="Arial" w:eastAsia="Times New Roman" w:hAnsi="Arial" w:cs="Arial"/>
                <w:sz w:val="20"/>
                <w:szCs w:val="20"/>
              </w:rPr>
              <w:t xml:space="preserve"> between mid and high-output</w:t>
            </w:r>
            <w:r w:rsidR="00D00DBF">
              <w:rPr>
                <w:rFonts w:ascii="Arial" w:eastAsia="Times New Roman" w:hAnsi="Arial" w:cs="Arial"/>
                <w:sz w:val="20"/>
                <w:szCs w:val="20"/>
              </w:rPr>
              <w:t xml:space="preserve"> </w:t>
            </w:r>
            <w:proofErr w:type="spellStart"/>
            <w:r w:rsidR="00D00DBF">
              <w:rPr>
                <w:rFonts w:ascii="Arial" w:eastAsia="Times New Roman" w:hAnsi="Arial" w:cs="Arial"/>
                <w:sz w:val="20"/>
                <w:szCs w:val="20"/>
              </w:rPr>
              <w:t>NextSeq</w:t>
            </w:r>
            <w:proofErr w:type="spellEnd"/>
            <w:r>
              <w:rPr>
                <w:rFonts w:ascii="Arial" w:eastAsia="Times New Roman" w:hAnsi="Arial" w:cs="Arial"/>
                <w:sz w:val="20"/>
                <w:szCs w:val="20"/>
              </w:rPr>
              <w:t xml:space="preserve"> runs.</w:t>
            </w:r>
            <w:r w:rsidR="00BA6C3F">
              <w:rPr>
                <w:rFonts w:ascii="Arial" w:eastAsia="Times New Roman" w:hAnsi="Arial" w:cs="Arial"/>
                <w:sz w:val="20"/>
                <w:szCs w:val="20"/>
              </w:rPr>
              <w:t xml:space="preserve"> These are separate library preparations of the Horizon control and patient sample</w:t>
            </w:r>
            <w:r w:rsidR="00A91B42">
              <w:rPr>
                <w:rFonts w:ascii="Arial" w:eastAsia="Times New Roman" w:hAnsi="Arial" w:cs="Arial"/>
                <w:sz w:val="20"/>
                <w:szCs w:val="20"/>
              </w:rPr>
              <w:t>s</w:t>
            </w:r>
            <w:r w:rsidR="00BA6C3F">
              <w:rPr>
                <w:rFonts w:ascii="Arial" w:eastAsia="Times New Roman" w:hAnsi="Arial" w:cs="Arial"/>
                <w:sz w:val="20"/>
                <w:szCs w:val="20"/>
              </w:rPr>
              <w:t>.</w:t>
            </w:r>
          </w:p>
          <w:p w:rsidR="00DF56F0" w:rsidRPr="00743CAB" w:rsidRDefault="00DF56F0" w:rsidP="0024678C">
            <w:pPr>
              <w:rPr>
                <w:rFonts w:ascii="Arial" w:eastAsia="Times New Roman" w:hAnsi="Arial" w:cs="Arial"/>
                <w:sz w:val="20"/>
                <w:szCs w:val="20"/>
              </w:rPr>
            </w:pPr>
          </w:p>
          <w:p w:rsidR="00F955EC" w:rsidRPr="00743CAB" w:rsidRDefault="00F955EC" w:rsidP="0024678C">
            <w:pPr>
              <w:rPr>
                <w:rFonts w:ascii="Arial" w:eastAsia="Times New Roman" w:hAnsi="Arial" w:cs="Arial"/>
                <w:sz w:val="20"/>
                <w:szCs w:val="20"/>
              </w:rPr>
            </w:pPr>
          </w:p>
        </w:tc>
      </w:tr>
      <w:tr w:rsidR="00212122" w:rsidRPr="00743CAB">
        <w:trPr>
          <w:trHeight w:val="1077"/>
        </w:trPr>
        <w:tc>
          <w:tcPr>
            <w:tcW w:w="1985" w:type="dxa"/>
            <w:shd w:val="clear" w:color="auto" w:fill="auto"/>
            <w:vAlign w:val="center"/>
          </w:tcPr>
          <w:p w:rsidR="00212122" w:rsidRPr="00743CAB" w:rsidRDefault="00212122" w:rsidP="0024678C">
            <w:pPr>
              <w:rPr>
                <w:rFonts w:ascii="Arial" w:eastAsia="Times New Roman" w:hAnsi="Arial" w:cs="Arial"/>
                <w:b/>
                <w:bCs/>
              </w:rPr>
            </w:pPr>
            <w:r w:rsidRPr="00743CAB">
              <w:rPr>
                <w:rFonts w:ascii="Arial" w:eastAsia="Times New Roman" w:hAnsi="Arial" w:cs="Arial"/>
                <w:b/>
                <w:bCs/>
              </w:rPr>
              <w:t>Methodology</w:t>
            </w:r>
          </w:p>
        </w:tc>
        <w:tc>
          <w:tcPr>
            <w:tcW w:w="8534" w:type="dxa"/>
            <w:shd w:val="clear" w:color="auto" w:fill="auto"/>
            <w:vAlign w:val="center"/>
          </w:tcPr>
          <w:p w:rsidR="00DF56F0" w:rsidRPr="00743CAB" w:rsidRDefault="00DF56F0" w:rsidP="0024678C">
            <w:pPr>
              <w:rPr>
                <w:rFonts w:ascii="Arial" w:eastAsia="Times New Roman" w:hAnsi="Arial" w:cs="Arial"/>
                <w:sz w:val="20"/>
                <w:szCs w:val="20"/>
              </w:rPr>
            </w:pPr>
          </w:p>
          <w:p w:rsidR="00DF56F0" w:rsidRPr="00743CAB" w:rsidRDefault="009630A2" w:rsidP="00DF56F0">
            <w:pPr>
              <w:rPr>
                <w:rFonts w:ascii="Arial" w:eastAsia="Times New Roman" w:hAnsi="Arial" w:cs="Arial"/>
                <w:sz w:val="20"/>
                <w:szCs w:val="20"/>
              </w:rPr>
            </w:pPr>
            <w:r w:rsidRPr="00743CAB">
              <w:rPr>
                <w:rFonts w:ascii="Arial" w:eastAsia="Times New Roman" w:hAnsi="Arial" w:cs="Arial"/>
                <w:sz w:val="20"/>
                <w:szCs w:val="20"/>
              </w:rPr>
              <w:t>The</w:t>
            </w:r>
            <w:r>
              <w:rPr>
                <w:rFonts w:ascii="Arial" w:eastAsia="Times New Roman" w:hAnsi="Arial" w:cs="Arial"/>
                <w:sz w:val="20"/>
                <w:szCs w:val="20"/>
              </w:rPr>
              <w:t xml:space="preserve"> same</w:t>
            </w:r>
            <w:r w:rsidRPr="00743CAB">
              <w:rPr>
                <w:rFonts w:ascii="Arial" w:eastAsia="Times New Roman" w:hAnsi="Arial" w:cs="Arial"/>
                <w:sz w:val="20"/>
                <w:szCs w:val="20"/>
              </w:rPr>
              <w:t xml:space="preserve"> </w:t>
            </w:r>
            <w:r w:rsidR="00B81097">
              <w:rPr>
                <w:rFonts w:ascii="Arial" w:eastAsia="Times New Roman" w:hAnsi="Arial" w:cs="Arial"/>
                <w:sz w:val="20"/>
                <w:szCs w:val="20"/>
              </w:rPr>
              <w:t>Horizon and patient</w:t>
            </w:r>
            <w:r w:rsidRPr="00743CAB">
              <w:rPr>
                <w:rFonts w:ascii="Arial" w:eastAsia="Times New Roman" w:hAnsi="Arial" w:cs="Arial"/>
                <w:sz w:val="20"/>
                <w:szCs w:val="20"/>
              </w:rPr>
              <w:t xml:space="preserve"> </w:t>
            </w:r>
            <w:r>
              <w:rPr>
                <w:rFonts w:ascii="Arial" w:eastAsia="Times New Roman" w:hAnsi="Arial" w:cs="Arial"/>
                <w:sz w:val="20"/>
                <w:szCs w:val="20"/>
              </w:rPr>
              <w:t>material</w:t>
            </w:r>
            <w:r w:rsidR="0068408B">
              <w:rPr>
                <w:rFonts w:ascii="Arial" w:eastAsia="Times New Roman" w:hAnsi="Arial" w:cs="Arial"/>
                <w:sz w:val="20"/>
                <w:szCs w:val="20"/>
              </w:rPr>
              <w:t>s</w:t>
            </w:r>
            <w:r>
              <w:rPr>
                <w:rFonts w:ascii="Arial" w:eastAsia="Times New Roman" w:hAnsi="Arial" w:cs="Arial"/>
                <w:sz w:val="20"/>
                <w:szCs w:val="20"/>
              </w:rPr>
              <w:t xml:space="preserve"> </w:t>
            </w:r>
            <w:r w:rsidRPr="00743CAB">
              <w:rPr>
                <w:rFonts w:ascii="Arial" w:eastAsia="Times New Roman" w:hAnsi="Arial" w:cs="Arial"/>
                <w:sz w:val="20"/>
                <w:szCs w:val="20"/>
              </w:rPr>
              <w:t>will be assay</w:t>
            </w:r>
            <w:r>
              <w:rPr>
                <w:rFonts w:ascii="Arial" w:eastAsia="Times New Roman" w:hAnsi="Arial" w:cs="Arial"/>
                <w:sz w:val="20"/>
                <w:szCs w:val="20"/>
              </w:rPr>
              <w:t>ed</w:t>
            </w:r>
            <w:r w:rsidRPr="00743CAB">
              <w:rPr>
                <w:rFonts w:ascii="Arial" w:eastAsia="Times New Roman" w:hAnsi="Arial" w:cs="Arial"/>
                <w:sz w:val="20"/>
                <w:szCs w:val="20"/>
              </w:rPr>
              <w:t xml:space="preserve"> </w:t>
            </w:r>
            <w:r w:rsidR="00AD4FE9">
              <w:rPr>
                <w:rFonts w:ascii="Arial" w:eastAsia="Times New Roman" w:hAnsi="Arial" w:cs="Arial"/>
                <w:sz w:val="20"/>
                <w:szCs w:val="20"/>
              </w:rPr>
              <w:t xml:space="preserve">over </w:t>
            </w:r>
            <w:r w:rsidR="003A5443">
              <w:rPr>
                <w:rFonts w:ascii="Arial" w:eastAsia="Times New Roman" w:hAnsi="Arial" w:cs="Arial"/>
                <w:sz w:val="20"/>
                <w:szCs w:val="20"/>
              </w:rPr>
              <w:t>separate</w:t>
            </w:r>
            <w:r w:rsidRPr="00743CAB">
              <w:rPr>
                <w:rFonts w:ascii="Arial" w:eastAsia="Times New Roman" w:hAnsi="Arial" w:cs="Arial"/>
                <w:sz w:val="20"/>
                <w:szCs w:val="20"/>
              </w:rPr>
              <w:t xml:space="preserve"> </w:t>
            </w:r>
            <w:r w:rsidR="0068408B" w:rsidRPr="00743CAB">
              <w:rPr>
                <w:rFonts w:ascii="Arial" w:eastAsia="Times New Roman" w:hAnsi="Arial" w:cs="Arial"/>
                <w:sz w:val="20"/>
                <w:szCs w:val="20"/>
              </w:rPr>
              <w:t>experi</w:t>
            </w:r>
            <w:r w:rsidR="0068408B">
              <w:rPr>
                <w:rFonts w:ascii="Arial" w:eastAsia="Times New Roman" w:hAnsi="Arial" w:cs="Arial"/>
                <w:sz w:val="20"/>
                <w:szCs w:val="20"/>
              </w:rPr>
              <w:t>ments.</w:t>
            </w:r>
            <w:r w:rsidR="003A5443">
              <w:rPr>
                <w:rFonts w:ascii="Arial" w:eastAsia="Times New Roman" w:hAnsi="Arial" w:cs="Arial"/>
                <w:sz w:val="20"/>
                <w:szCs w:val="20"/>
              </w:rPr>
              <w:t xml:space="preserve"> This is an ongoing aspect of this validation and will necessitate further data acquisition as part of regular diagnostic runs. An initial assessment will however be made here using data from 2 independent instrument runs</w:t>
            </w:r>
            <w:r>
              <w:rPr>
                <w:rFonts w:ascii="Arial" w:eastAsia="Times New Roman" w:hAnsi="Arial" w:cs="Arial"/>
                <w:sz w:val="20"/>
                <w:szCs w:val="20"/>
              </w:rPr>
              <w:t>.</w:t>
            </w:r>
          </w:p>
          <w:p w:rsidR="00DF56F0" w:rsidRPr="00743CAB" w:rsidRDefault="00DF56F0" w:rsidP="0024678C">
            <w:pPr>
              <w:rPr>
                <w:rFonts w:ascii="Arial" w:eastAsia="Times New Roman" w:hAnsi="Arial" w:cs="Arial"/>
                <w:sz w:val="20"/>
                <w:szCs w:val="20"/>
              </w:rPr>
            </w:pPr>
          </w:p>
          <w:p w:rsidR="00212122" w:rsidRPr="00743CAB" w:rsidRDefault="00212122" w:rsidP="0024678C">
            <w:pPr>
              <w:rPr>
                <w:rFonts w:ascii="Arial" w:eastAsia="Times New Roman" w:hAnsi="Arial" w:cs="Arial"/>
                <w:sz w:val="20"/>
                <w:szCs w:val="20"/>
              </w:rPr>
            </w:pPr>
          </w:p>
        </w:tc>
      </w:tr>
    </w:tbl>
    <w:p w:rsidR="00212122" w:rsidRPr="00743CAB" w:rsidRDefault="00212122" w:rsidP="00212122">
      <w:pPr>
        <w:tabs>
          <w:tab w:val="left" w:pos="3227"/>
        </w:tabs>
        <w:rPr>
          <w:rFonts w:ascii="Arial" w:eastAsia="Times New Roman" w:hAnsi="Arial" w:cs="Arial"/>
          <w:b/>
          <w:bCs/>
        </w:rPr>
      </w:pPr>
    </w:p>
    <w:p w:rsidR="00212122" w:rsidRDefault="00A10D5B" w:rsidP="00212122">
      <w:pPr>
        <w:pStyle w:val="Heading2"/>
        <w:rPr>
          <w:rFonts w:eastAsia="Times New Roman"/>
        </w:rPr>
      </w:pPr>
      <w:bookmarkStart w:id="673" w:name="_Toc44066530"/>
      <w:r>
        <w:t>8</w:t>
      </w:r>
      <w:r w:rsidR="00A91B42">
        <w:t>.2</w:t>
      </w:r>
      <w:r w:rsidR="00212122" w:rsidRPr="00743CAB">
        <w:t xml:space="preserve"> </w:t>
      </w:r>
      <w:r w:rsidR="00212122" w:rsidRPr="00743CAB">
        <w:rPr>
          <w:rFonts w:eastAsia="Times New Roman"/>
        </w:rPr>
        <w:t>Partial results and conclusions</w:t>
      </w:r>
      <w:bookmarkEnd w:id="673"/>
    </w:p>
    <w:p w:rsidR="00AC4A9D" w:rsidRPr="00A91B42" w:rsidRDefault="00AC4A9D" w:rsidP="00AC4A9D">
      <w:pPr>
        <w:rPr>
          <w:rFonts w:asciiTheme="minorHAnsi" w:hAnsiTheme="minorHAnsi" w:cstheme="minorHAnsi"/>
        </w:rPr>
      </w:pPr>
    </w:p>
    <w:p w:rsidR="00212802" w:rsidRPr="00A91B42" w:rsidRDefault="00212802" w:rsidP="00AC4A9D">
      <w:pPr>
        <w:rPr>
          <w:rFonts w:asciiTheme="minorHAnsi" w:eastAsia="Times New Roman" w:hAnsiTheme="minorHAnsi" w:cstheme="minorHAnsi"/>
          <w:b/>
        </w:rPr>
      </w:pPr>
      <w:r w:rsidRPr="00A91B42">
        <w:rPr>
          <w:rFonts w:asciiTheme="minorHAnsi" w:eastAsia="Times New Roman" w:hAnsiTheme="minorHAnsi" w:cstheme="minorHAnsi"/>
          <w:b/>
        </w:rPr>
        <w:t>Data distribution for all mutations in the HC sample</w:t>
      </w:r>
    </w:p>
    <w:p w:rsidR="00B41E4F" w:rsidRPr="00A91B42" w:rsidRDefault="00B41E4F" w:rsidP="00AC4A9D">
      <w:pPr>
        <w:rPr>
          <w:rFonts w:asciiTheme="minorHAnsi" w:hAnsiTheme="minorHAnsi" w:cstheme="minorHAnsi"/>
        </w:rPr>
      </w:pPr>
    </w:p>
    <w:p w:rsidR="00AC4A9D" w:rsidRDefault="00A91B42" w:rsidP="00B41E4F">
      <w:pPr>
        <w:jc w:val="center"/>
      </w:pPr>
      <w:r>
        <w:object w:dxaOrig="9864" w:dyaOrig="7733">
          <v:shape id="_x0000_i1029" type="#_x0000_t75" style="width:381.45pt;height:298.3pt" o:ole="" filled="t">
            <v:imagedata r:id="rId125" o:title=""/>
          </v:shape>
          <o:OLEObject Type="Embed" ProgID="Prism8.Document" ShapeID="_x0000_i1029" DrawAspect="Content" ObjectID="_1529149598" r:id="rId126"/>
        </w:object>
      </w:r>
    </w:p>
    <w:p w:rsidR="00AC4A9D" w:rsidRDefault="00AC4A9D" w:rsidP="00AC4A9D"/>
    <w:p w:rsidR="00AC4A9D" w:rsidRPr="00AC4A9D" w:rsidRDefault="00212802" w:rsidP="00A91B42">
      <w:pPr>
        <w:jc w:val="center"/>
      </w:pPr>
      <w:r>
        <w:rPr>
          <w:noProof/>
          <w:lang w:val="en-US" w:eastAsia="en-US"/>
        </w:rPr>
        <w:drawing>
          <wp:inline distT="0" distB="0" distL="0" distR="0">
            <wp:extent cx="4781550" cy="3171825"/>
            <wp:effectExtent l="0" t="0" r="0" b="9525"/>
            <wp:docPr id="2" name="Chart 2">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9A246624-70C2-4A3C-B2A3-07F2DD325A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212122" w:rsidRPr="00F4671A" w:rsidRDefault="00F4671A" w:rsidP="00F4671A">
      <w:pPr>
        <w:jc w:val="center"/>
        <w:rPr>
          <w:rFonts w:asciiTheme="minorHAnsi" w:eastAsia="Times New Roman" w:hAnsiTheme="minorHAnsi" w:cstheme="minorHAnsi"/>
        </w:rPr>
      </w:pPr>
      <w:r w:rsidRPr="00F4671A">
        <w:rPr>
          <w:rFonts w:asciiTheme="minorHAnsi" w:eastAsia="Times New Roman" w:hAnsiTheme="minorHAnsi" w:cstheme="minorHAnsi"/>
        </w:rPr>
        <w:t>A correlation between repeats using all available Horizon variants</w:t>
      </w:r>
    </w:p>
    <w:p w:rsidR="00F4671A" w:rsidRPr="00A91B42" w:rsidRDefault="00F4671A" w:rsidP="00212122">
      <w:pPr>
        <w:rPr>
          <w:rFonts w:asciiTheme="minorHAnsi" w:eastAsia="Times New Roman" w:hAnsiTheme="minorHAnsi" w:cstheme="minorHAnsi"/>
          <w:b/>
          <w:bCs/>
        </w:rPr>
      </w:pPr>
    </w:p>
    <w:p w:rsidR="00212802" w:rsidRPr="00A91B42" w:rsidRDefault="00A10D5B" w:rsidP="00A937D6">
      <w:pPr>
        <w:pStyle w:val="Heading2"/>
        <w:rPr>
          <w:rFonts w:eastAsia="Times New Roman"/>
        </w:rPr>
      </w:pPr>
      <w:bookmarkStart w:id="674" w:name="_Toc44066531"/>
      <w:r>
        <w:rPr>
          <w:rFonts w:eastAsia="Times New Roman"/>
        </w:rPr>
        <w:t>8</w:t>
      </w:r>
      <w:r w:rsidR="00A937D6">
        <w:rPr>
          <w:rFonts w:eastAsia="Times New Roman"/>
        </w:rPr>
        <w:t xml:space="preserve">.3: </w:t>
      </w:r>
      <w:r w:rsidR="00212802" w:rsidRPr="00A91B42">
        <w:rPr>
          <w:rFonts w:eastAsia="Times New Roman"/>
        </w:rPr>
        <w:t>Interpretation</w:t>
      </w:r>
      <w:bookmarkEnd w:id="674"/>
    </w:p>
    <w:p w:rsidR="00BA6C3F" w:rsidRPr="00A91B42" w:rsidRDefault="00BA6C3F" w:rsidP="00212122">
      <w:pPr>
        <w:rPr>
          <w:rFonts w:asciiTheme="minorHAnsi" w:eastAsia="Times New Roman" w:hAnsiTheme="minorHAnsi" w:cstheme="minorHAnsi"/>
        </w:rPr>
      </w:pPr>
    </w:p>
    <w:p w:rsidR="00BA6C3F" w:rsidRPr="00A91B42" w:rsidRDefault="00BA6C3F" w:rsidP="00212122">
      <w:pPr>
        <w:rPr>
          <w:rFonts w:asciiTheme="minorHAnsi" w:eastAsia="Times New Roman" w:hAnsiTheme="minorHAnsi" w:cstheme="minorHAnsi"/>
        </w:rPr>
      </w:pPr>
      <w:r w:rsidRPr="00A91B42">
        <w:rPr>
          <w:rFonts w:asciiTheme="minorHAnsi" w:eastAsia="Times New Roman" w:hAnsiTheme="minorHAnsi" w:cstheme="minorHAnsi"/>
        </w:rPr>
        <w:t>The initial estimates of inter-run (intermediate precision) show that there is a very high level of precision as calculated by r</w:t>
      </w:r>
      <w:r w:rsidRPr="00A91B42">
        <w:rPr>
          <w:rFonts w:asciiTheme="minorHAnsi" w:eastAsia="Times New Roman" w:hAnsiTheme="minorHAnsi" w:cstheme="minorHAnsi"/>
          <w:vertAlign w:val="superscript"/>
        </w:rPr>
        <w:t>2</w:t>
      </w:r>
      <w:r w:rsidRPr="00A91B42">
        <w:rPr>
          <w:rFonts w:asciiTheme="minorHAnsi" w:eastAsia="Times New Roman" w:hAnsiTheme="minorHAnsi" w:cstheme="minorHAnsi"/>
        </w:rPr>
        <w:t xml:space="preserve"> correlation </w:t>
      </w:r>
      <w:r w:rsidR="00A937D6">
        <w:rPr>
          <w:rFonts w:asciiTheme="minorHAnsi" w:eastAsia="Times New Roman" w:hAnsiTheme="minorHAnsi" w:cstheme="minorHAnsi"/>
        </w:rPr>
        <w:t xml:space="preserve">of &gt;0.99 </w:t>
      </w:r>
      <w:r w:rsidR="003F75C8" w:rsidRPr="00A91B42">
        <w:rPr>
          <w:rFonts w:asciiTheme="minorHAnsi" w:eastAsia="Times New Roman" w:hAnsiTheme="minorHAnsi" w:cstheme="minorHAnsi"/>
        </w:rPr>
        <w:t>(raw data not shown).</w:t>
      </w:r>
    </w:p>
    <w:p w:rsidR="00BA6C3F" w:rsidRPr="00A91B42" w:rsidRDefault="00BA6C3F" w:rsidP="00212122">
      <w:pPr>
        <w:rPr>
          <w:rFonts w:asciiTheme="minorHAnsi" w:eastAsia="Times New Roman" w:hAnsiTheme="minorHAnsi" w:cstheme="minorHAnsi"/>
        </w:rPr>
      </w:pPr>
    </w:p>
    <w:p w:rsidR="00212802" w:rsidRPr="00A91B42" w:rsidRDefault="00A10D5B" w:rsidP="00A937D6">
      <w:pPr>
        <w:pStyle w:val="Heading2"/>
        <w:rPr>
          <w:rFonts w:eastAsia="Times New Roman"/>
        </w:rPr>
      </w:pPr>
      <w:bookmarkStart w:id="675" w:name="_Toc44066532"/>
      <w:r>
        <w:rPr>
          <w:rFonts w:eastAsia="Times New Roman"/>
        </w:rPr>
        <w:t>8</w:t>
      </w:r>
      <w:r w:rsidR="00A937D6">
        <w:rPr>
          <w:rFonts w:eastAsia="Times New Roman"/>
        </w:rPr>
        <w:t xml:space="preserve">.4: </w:t>
      </w:r>
      <w:r w:rsidR="00212802" w:rsidRPr="00A91B42">
        <w:rPr>
          <w:rFonts w:eastAsia="Times New Roman"/>
        </w:rPr>
        <w:t>Outcome / limitations</w:t>
      </w:r>
      <w:bookmarkEnd w:id="675"/>
    </w:p>
    <w:p w:rsidR="00212802" w:rsidRPr="00A91B42" w:rsidRDefault="00212802" w:rsidP="00212122">
      <w:pPr>
        <w:rPr>
          <w:rFonts w:asciiTheme="minorHAnsi" w:eastAsia="Times New Roman" w:hAnsiTheme="minorHAnsi" w:cstheme="minorHAnsi"/>
        </w:rPr>
      </w:pPr>
    </w:p>
    <w:p w:rsidR="003F75C8" w:rsidRPr="00A91B42" w:rsidRDefault="003F75C8" w:rsidP="003F75C8">
      <w:pPr>
        <w:rPr>
          <w:rFonts w:asciiTheme="minorHAnsi" w:eastAsia="Times New Roman" w:hAnsiTheme="minorHAnsi" w:cstheme="minorHAnsi"/>
        </w:rPr>
      </w:pPr>
      <w:r w:rsidRPr="00A91B42">
        <w:rPr>
          <w:rFonts w:asciiTheme="minorHAnsi" w:eastAsia="Times New Roman" w:hAnsiTheme="minorHAnsi" w:cstheme="minorHAnsi"/>
        </w:rPr>
        <w:t>These data show that the assay performs well with a good level of inter-assay precision. This is only an initial assessment. As further data is collected, a control sample will be used from run to run, to allow a more accurate estimation of inter-assay precision.</w:t>
      </w:r>
    </w:p>
    <w:p w:rsidR="003F75C8" w:rsidRPr="00A91B42" w:rsidRDefault="003F75C8" w:rsidP="003F75C8">
      <w:pPr>
        <w:rPr>
          <w:rFonts w:asciiTheme="minorHAnsi" w:eastAsia="Times New Roman" w:hAnsiTheme="minorHAnsi" w:cstheme="minorHAnsi"/>
        </w:rPr>
      </w:pPr>
    </w:p>
    <w:p w:rsidR="003F75C8" w:rsidRPr="00A91B42" w:rsidRDefault="003F75C8" w:rsidP="003F75C8">
      <w:pPr>
        <w:rPr>
          <w:rFonts w:asciiTheme="minorHAnsi" w:eastAsia="Times New Roman" w:hAnsiTheme="minorHAnsi" w:cstheme="minorHAnsi"/>
        </w:rPr>
      </w:pPr>
      <w:r w:rsidRPr="00A91B42">
        <w:rPr>
          <w:rFonts w:asciiTheme="minorHAnsi" w:eastAsia="Times New Roman" w:hAnsiTheme="minorHAnsi" w:cstheme="minorHAnsi"/>
        </w:rPr>
        <w:t>However, based on this data set, the results fulfil the validation requirements for intermediate (inter-assay) precision and meet the requirements set out in the performance criteria.</w:t>
      </w:r>
    </w:p>
    <w:p w:rsidR="003F75C8" w:rsidRPr="00A91B42" w:rsidRDefault="003F75C8" w:rsidP="003F75C8">
      <w:pPr>
        <w:rPr>
          <w:rFonts w:asciiTheme="minorHAnsi" w:hAnsiTheme="minorHAnsi" w:cstheme="minorHAnsi"/>
        </w:rPr>
      </w:pPr>
    </w:p>
    <w:p w:rsidR="00212122" w:rsidRPr="00A91B42" w:rsidRDefault="00212122" w:rsidP="00212122">
      <w:pPr>
        <w:rPr>
          <w:rFonts w:asciiTheme="minorHAnsi" w:eastAsia="Times New Roman" w:hAnsiTheme="minorHAnsi" w:cstheme="minorHAnsi"/>
        </w:rPr>
      </w:pPr>
    </w:p>
    <w:p w:rsidR="00212122" w:rsidRPr="00743CAB" w:rsidRDefault="00212122" w:rsidP="00212122">
      <w:pPr>
        <w:rPr>
          <w:rFonts w:ascii="Arial" w:eastAsia="Times New Roman" w:hAnsi="Arial" w:cs="Arial"/>
          <w:b/>
          <w:bCs/>
        </w:rPr>
      </w:pPr>
      <w:r w:rsidRPr="00743CAB">
        <w:rPr>
          <w:rFonts w:ascii="Arial" w:eastAsia="Times New Roman" w:hAnsi="Arial" w:cs="Arial"/>
          <w:b/>
          <w:bCs/>
        </w:rPr>
        <w:br w:type="page"/>
      </w:r>
    </w:p>
    <w:p w:rsidR="00212122" w:rsidRPr="00743CAB" w:rsidRDefault="00212122" w:rsidP="0049250F"/>
    <w:p w:rsidR="00B30BF1" w:rsidRPr="00743CAB" w:rsidRDefault="00B30BF1" w:rsidP="00B30BF1">
      <w:pPr>
        <w:pStyle w:val="Heading1"/>
      </w:pPr>
      <w:bookmarkStart w:id="676" w:name="_Toc44066533"/>
      <w:r w:rsidRPr="00743CAB">
        <w:t>SECTI</w:t>
      </w:r>
      <w:r w:rsidR="001B6805">
        <w:t xml:space="preserve">ON </w:t>
      </w:r>
      <w:proofErr w:type="gramStart"/>
      <w:r w:rsidR="00A10D5B">
        <w:t>9</w:t>
      </w:r>
      <w:r w:rsidR="001B6805">
        <w:t>.5</w:t>
      </w:r>
      <w:r w:rsidRPr="00743CAB">
        <w:t xml:space="preserve"> :</w:t>
      </w:r>
      <w:proofErr w:type="gramEnd"/>
      <w:r w:rsidRPr="00743CAB">
        <w:t xml:space="preserve"> Reproducibility Validation / Verification</w:t>
      </w:r>
      <w:bookmarkEnd w:id="676"/>
    </w:p>
    <w:p w:rsidR="00B30BF1" w:rsidRPr="00743CAB" w:rsidRDefault="00B30BF1" w:rsidP="00B30BF1">
      <w:r w:rsidRPr="00743CAB">
        <w:t>(</w:t>
      </w:r>
      <w:proofErr w:type="gramStart"/>
      <w:r w:rsidRPr="00743CAB">
        <w:t>inter</w:t>
      </w:r>
      <w:proofErr w:type="gramEnd"/>
      <w:r w:rsidRPr="00743CAB">
        <w:t>-laboratory precision or EQA bias if Trueness &amp; Bias cannot be determined from calibration to traceable standards)</w:t>
      </w:r>
      <w:r w:rsidR="00B32D5B">
        <w:t>.</w:t>
      </w:r>
    </w:p>
    <w:p w:rsidR="008656DE" w:rsidRDefault="008656DE" w:rsidP="00B30BF1"/>
    <w:p w:rsidR="00B30BF1" w:rsidRPr="00743CAB" w:rsidRDefault="00B30BF1" w:rsidP="00B30BF1">
      <w:r w:rsidRPr="00743CAB">
        <w:t>If this is not required enter Not Applicable and state why (refer also to Table 1) and delete the Work plan &amp; Partial results and conclusions sections</w:t>
      </w:r>
    </w:p>
    <w:p w:rsidR="00B30BF1" w:rsidRDefault="00A10D5B" w:rsidP="00B30BF1">
      <w:pPr>
        <w:pStyle w:val="Heading2"/>
      </w:pPr>
      <w:bookmarkStart w:id="677" w:name="_Toc44066534"/>
      <w:r>
        <w:t>9</w:t>
      </w:r>
      <w:r w:rsidR="00B30BF1" w:rsidRPr="00743CAB">
        <w:t>.1 Work plan</w:t>
      </w:r>
      <w:bookmarkEnd w:id="677"/>
    </w:p>
    <w:p w:rsidR="00B32D5B" w:rsidRDefault="00B32D5B" w:rsidP="00B32D5B"/>
    <w:p w:rsidR="00B32D5B" w:rsidRPr="00B32D5B" w:rsidRDefault="00B32D5B" w:rsidP="00B32D5B"/>
    <w:tbl>
      <w:tblPr>
        <w:tblW w:w="105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534"/>
      </w:tblGrid>
      <w:tr w:rsidR="00B30BF1" w:rsidRPr="00743CAB">
        <w:trPr>
          <w:trHeight w:val="1077"/>
        </w:trPr>
        <w:tc>
          <w:tcPr>
            <w:tcW w:w="1985" w:type="dxa"/>
            <w:shd w:val="clear" w:color="auto" w:fill="auto"/>
            <w:noWrap/>
            <w:vAlign w:val="center"/>
          </w:tcPr>
          <w:p w:rsidR="00B30BF1" w:rsidRPr="00743CAB" w:rsidRDefault="00B30BF1" w:rsidP="0024678C">
            <w:pPr>
              <w:rPr>
                <w:rFonts w:ascii="Arial" w:eastAsia="Times New Roman" w:hAnsi="Arial" w:cs="Arial"/>
                <w:b/>
                <w:bCs/>
              </w:rPr>
            </w:pPr>
            <w:r w:rsidRPr="00743CAB">
              <w:rPr>
                <w:rFonts w:ascii="Arial" w:eastAsia="Times New Roman" w:hAnsi="Arial" w:cs="Arial"/>
                <w:b/>
                <w:bCs/>
              </w:rPr>
              <w:t>Section aims</w:t>
            </w:r>
          </w:p>
        </w:tc>
        <w:tc>
          <w:tcPr>
            <w:tcW w:w="8534" w:type="dxa"/>
            <w:shd w:val="clear" w:color="auto" w:fill="auto"/>
            <w:noWrap/>
            <w:vAlign w:val="center"/>
          </w:tcPr>
          <w:p w:rsidR="00BF7605" w:rsidRDefault="00BF7605" w:rsidP="0024678C">
            <w:pPr>
              <w:rPr>
                <w:rFonts w:ascii="Arial" w:eastAsia="Times New Roman" w:hAnsi="Arial" w:cs="Arial"/>
                <w:sz w:val="20"/>
                <w:szCs w:val="20"/>
              </w:rPr>
            </w:pPr>
          </w:p>
          <w:p w:rsidR="008656DE" w:rsidRDefault="00BE742A" w:rsidP="0024678C">
            <w:pPr>
              <w:rPr>
                <w:rFonts w:ascii="Arial" w:eastAsia="Times New Roman" w:hAnsi="Arial" w:cs="Arial"/>
                <w:sz w:val="20"/>
                <w:szCs w:val="20"/>
              </w:rPr>
            </w:pPr>
            <w:r>
              <w:rPr>
                <w:rFonts w:ascii="Arial" w:eastAsia="Times New Roman" w:hAnsi="Arial" w:cs="Arial"/>
                <w:sz w:val="20"/>
                <w:szCs w:val="20"/>
              </w:rPr>
              <w:t>Trueness and bias have already been assessed using a “gold standard” material, which for the purposes of this validation</w:t>
            </w:r>
            <w:r w:rsidR="00B32D5B">
              <w:rPr>
                <w:rFonts w:ascii="Arial" w:eastAsia="Times New Roman" w:hAnsi="Arial" w:cs="Arial"/>
                <w:sz w:val="20"/>
                <w:szCs w:val="20"/>
              </w:rPr>
              <w:t>,</w:t>
            </w:r>
            <w:r>
              <w:rPr>
                <w:rFonts w:ascii="Arial" w:eastAsia="Times New Roman" w:hAnsi="Arial" w:cs="Arial"/>
                <w:sz w:val="20"/>
                <w:szCs w:val="20"/>
              </w:rPr>
              <w:t xml:space="preserve"> would suffice. However, EQA samples can give an indication of inter-laboratory performance, regardless </w:t>
            </w:r>
            <w:r w:rsidR="005F404E">
              <w:rPr>
                <w:rFonts w:ascii="Arial" w:eastAsia="Times New Roman" w:hAnsi="Arial" w:cs="Arial"/>
                <w:sz w:val="20"/>
                <w:szCs w:val="20"/>
              </w:rPr>
              <w:t xml:space="preserve">of the </w:t>
            </w:r>
            <w:r>
              <w:rPr>
                <w:rFonts w:ascii="Arial" w:eastAsia="Times New Roman" w:hAnsi="Arial" w:cs="Arial"/>
                <w:sz w:val="20"/>
                <w:szCs w:val="20"/>
              </w:rPr>
              <w:t>true</w:t>
            </w:r>
            <w:r w:rsidR="005F404E">
              <w:rPr>
                <w:rFonts w:ascii="Arial" w:eastAsia="Times New Roman" w:hAnsi="Arial" w:cs="Arial"/>
                <w:sz w:val="20"/>
                <w:szCs w:val="20"/>
              </w:rPr>
              <w:t xml:space="preserve"> variant allele frequencies, </w:t>
            </w:r>
            <w:r>
              <w:rPr>
                <w:rFonts w:ascii="Arial" w:eastAsia="Times New Roman" w:hAnsi="Arial" w:cs="Arial"/>
                <w:sz w:val="20"/>
                <w:szCs w:val="20"/>
              </w:rPr>
              <w:t xml:space="preserve">and </w:t>
            </w:r>
            <w:r w:rsidR="005F404E">
              <w:rPr>
                <w:rFonts w:ascii="Arial" w:eastAsia="Times New Roman" w:hAnsi="Arial" w:cs="Arial"/>
                <w:sz w:val="20"/>
                <w:szCs w:val="20"/>
              </w:rPr>
              <w:t xml:space="preserve">may </w:t>
            </w:r>
            <w:r>
              <w:rPr>
                <w:rFonts w:ascii="Arial" w:eastAsia="Times New Roman" w:hAnsi="Arial" w:cs="Arial"/>
                <w:sz w:val="20"/>
                <w:szCs w:val="20"/>
              </w:rPr>
              <w:t xml:space="preserve">therefore contribute towards an estimate of reproducibility </w:t>
            </w:r>
            <w:r w:rsidR="005F404E">
              <w:rPr>
                <w:rFonts w:ascii="Arial" w:eastAsia="Times New Roman" w:hAnsi="Arial" w:cs="Arial"/>
                <w:sz w:val="20"/>
                <w:szCs w:val="20"/>
              </w:rPr>
              <w:t xml:space="preserve">between laboratories </w:t>
            </w:r>
            <w:r w:rsidR="00B32D5B">
              <w:rPr>
                <w:rFonts w:ascii="Arial" w:eastAsia="Times New Roman" w:hAnsi="Arial" w:cs="Arial"/>
                <w:sz w:val="20"/>
                <w:szCs w:val="20"/>
              </w:rPr>
              <w:t>where a diverse</w:t>
            </w:r>
            <w:r w:rsidR="005F404E">
              <w:rPr>
                <w:rFonts w:ascii="Arial" w:eastAsia="Times New Roman" w:hAnsi="Arial" w:cs="Arial"/>
                <w:sz w:val="20"/>
                <w:szCs w:val="20"/>
              </w:rPr>
              <w:t xml:space="preserve"> range of methods and analyses</w:t>
            </w:r>
            <w:r w:rsidR="00B32D5B">
              <w:rPr>
                <w:rFonts w:ascii="Arial" w:eastAsia="Times New Roman" w:hAnsi="Arial" w:cs="Arial"/>
                <w:sz w:val="20"/>
                <w:szCs w:val="20"/>
              </w:rPr>
              <w:t xml:space="preserve"> have been used.</w:t>
            </w:r>
          </w:p>
          <w:p w:rsidR="00B30BF1" w:rsidRPr="00743CAB" w:rsidRDefault="00B30BF1" w:rsidP="0024678C">
            <w:pPr>
              <w:rPr>
                <w:rFonts w:ascii="Arial" w:eastAsia="Times New Roman" w:hAnsi="Arial" w:cs="Arial"/>
                <w:sz w:val="20"/>
                <w:szCs w:val="20"/>
              </w:rPr>
            </w:pPr>
          </w:p>
        </w:tc>
      </w:tr>
      <w:tr w:rsidR="00B30BF1" w:rsidRPr="00743CAB">
        <w:trPr>
          <w:trHeight w:val="1077"/>
        </w:trPr>
        <w:tc>
          <w:tcPr>
            <w:tcW w:w="1985" w:type="dxa"/>
            <w:shd w:val="clear" w:color="auto" w:fill="auto"/>
            <w:vAlign w:val="center"/>
          </w:tcPr>
          <w:p w:rsidR="00B30BF1" w:rsidRPr="00743CAB" w:rsidRDefault="00B30BF1" w:rsidP="0024678C">
            <w:pPr>
              <w:rPr>
                <w:rFonts w:ascii="Arial" w:eastAsia="Times New Roman" w:hAnsi="Arial" w:cs="Arial"/>
                <w:b/>
                <w:bCs/>
              </w:rPr>
            </w:pPr>
            <w:r w:rsidRPr="00743CAB">
              <w:rPr>
                <w:rFonts w:ascii="Arial" w:eastAsia="Times New Roman" w:hAnsi="Arial" w:cs="Arial"/>
                <w:b/>
                <w:bCs/>
              </w:rPr>
              <w:t>Samples</w:t>
            </w:r>
          </w:p>
        </w:tc>
        <w:tc>
          <w:tcPr>
            <w:tcW w:w="8534" w:type="dxa"/>
            <w:shd w:val="clear" w:color="auto" w:fill="auto"/>
            <w:noWrap/>
            <w:vAlign w:val="center"/>
          </w:tcPr>
          <w:p w:rsidR="00E85434" w:rsidRDefault="00E85434" w:rsidP="0024678C">
            <w:pPr>
              <w:rPr>
                <w:rFonts w:ascii="Arial" w:eastAsia="Times New Roman" w:hAnsi="Arial" w:cs="Arial"/>
                <w:sz w:val="20"/>
                <w:szCs w:val="20"/>
              </w:rPr>
            </w:pPr>
          </w:p>
          <w:p w:rsidR="00BE742A" w:rsidRDefault="00E47FE3" w:rsidP="00BE742A">
            <w:pPr>
              <w:rPr>
                <w:rFonts w:ascii="Arial" w:eastAsia="Times New Roman" w:hAnsi="Arial" w:cs="Arial"/>
                <w:sz w:val="20"/>
                <w:szCs w:val="20"/>
              </w:rPr>
            </w:pPr>
            <w:r>
              <w:rPr>
                <w:rFonts w:ascii="Arial" w:eastAsia="Times New Roman" w:hAnsi="Arial" w:cs="Arial"/>
                <w:sz w:val="20"/>
                <w:szCs w:val="20"/>
              </w:rPr>
              <w:t xml:space="preserve">Under their AML program, NEQAS. </w:t>
            </w:r>
            <w:proofErr w:type="gramStart"/>
            <w:r w:rsidR="00B32D5B">
              <w:rPr>
                <w:rFonts w:ascii="Arial" w:eastAsia="Times New Roman" w:hAnsi="Arial" w:cs="Arial"/>
                <w:sz w:val="20"/>
                <w:szCs w:val="20"/>
              </w:rPr>
              <w:t>h</w:t>
            </w:r>
            <w:r>
              <w:rPr>
                <w:rFonts w:ascii="Arial" w:eastAsia="Times New Roman" w:hAnsi="Arial" w:cs="Arial"/>
                <w:sz w:val="20"/>
                <w:szCs w:val="20"/>
              </w:rPr>
              <w:t>ave</w:t>
            </w:r>
            <w:proofErr w:type="gramEnd"/>
            <w:r>
              <w:rPr>
                <w:rFonts w:ascii="Arial" w:eastAsia="Times New Roman" w:hAnsi="Arial" w:cs="Arial"/>
                <w:sz w:val="20"/>
                <w:szCs w:val="20"/>
              </w:rPr>
              <w:t xml:space="preserve"> issued 8 samples which have previously been tested by us under </w:t>
            </w:r>
            <w:r w:rsidR="00A10D5B">
              <w:rPr>
                <w:rFonts w:ascii="Arial" w:eastAsia="Times New Roman" w:hAnsi="Arial" w:cs="Arial"/>
                <w:sz w:val="20"/>
                <w:szCs w:val="20"/>
              </w:rPr>
              <w:t>the</w:t>
            </w:r>
            <w:r>
              <w:rPr>
                <w:rFonts w:ascii="Arial" w:eastAsia="Times New Roman" w:hAnsi="Arial" w:cs="Arial"/>
                <w:sz w:val="20"/>
                <w:szCs w:val="20"/>
              </w:rPr>
              <w:t xml:space="preserve"> TSCA assay. These samples will be used here</w:t>
            </w:r>
            <w:r w:rsidR="00B36472">
              <w:rPr>
                <w:rFonts w:ascii="Arial" w:eastAsia="Times New Roman" w:hAnsi="Arial" w:cs="Arial"/>
                <w:sz w:val="20"/>
                <w:szCs w:val="20"/>
              </w:rPr>
              <w:t xml:space="preserve"> to test EQA reproducibility.</w:t>
            </w:r>
          </w:p>
          <w:p w:rsidR="00F4671A" w:rsidRDefault="00F4671A" w:rsidP="00BE742A">
            <w:pPr>
              <w:rPr>
                <w:rFonts w:ascii="Arial" w:eastAsia="Times New Roman" w:hAnsi="Arial" w:cs="Arial"/>
                <w:sz w:val="20"/>
                <w:szCs w:val="20"/>
              </w:rPr>
            </w:pPr>
          </w:p>
          <w:p w:rsidR="00F4671A" w:rsidRDefault="00F4671A" w:rsidP="00BE742A">
            <w:pPr>
              <w:rPr>
                <w:rFonts w:ascii="Arial" w:eastAsia="Times New Roman" w:hAnsi="Arial" w:cs="Arial"/>
                <w:sz w:val="20"/>
                <w:szCs w:val="20"/>
              </w:rPr>
            </w:pPr>
            <w:r>
              <w:rPr>
                <w:rFonts w:ascii="Arial" w:eastAsia="Times New Roman" w:hAnsi="Arial" w:cs="Arial"/>
                <w:sz w:val="20"/>
                <w:szCs w:val="20"/>
              </w:rPr>
              <w:t xml:space="preserve">For an assessment of the </w:t>
            </w:r>
            <w:proofErr w:type="spellStart"/>
            <w:r>
              <w:rPr>
                <w:rFonts w:ascii="Arial" w:eastAsia="Times New Roman" w:hAnsi="Arial" w:cs="Arial"/>
                <w:sz w:val="20"/>
                <w:szCs w:val="20"/>
              </w:rPr>
              <w:t>QiaSeq</w:t>
            </w:r>
            <w:proofErr w:type="spellEnd"/>
            <w:r>
              <w:rPr>
                <w:rFonts w:ascii="Arial" w:eastAsia="Times New Roman" w:hAnsi="Arial" w:cs="Arial"/>
                <w:sz w:val="20"/>
                <w:szCs w:val="20"/>
              </w:rPr>
              <w:t xml:space="preserve"> LGP, EQA samples from the European Research Initiative on CLL: TP53 Certified </w:t>
            </w:r>
            <w:proofErr w:type="spellStart"/>
            <w:r>
              <w:rPr>
                <w:rFonts w:ascii="Arial" w:eastAsia="Times New Roman" w:hAnsi="Arial" w:cs="Arial"/>
                <w:sz w:val="20"/>
                <w:szCs w:val="20"/>
              </w:rPr>
              <w:t>Center</w:t>
            </w:r>
            <w:proofErr w:type="spellEnd"/>
            <w:r>
              <w:rPr>
                <w:rFonts w:ascii="Arial" w:eastAsia="Times New Roman" w:hAnsi="Arial" w:cs="Arial"/>
                <w:sz w:val="20"/>
                <w:szCs w:val="20"/>
              </w:rPr>
              <w:t xml:space="preserve"> (ERIC) have been tested. This is the foremost organisation in its field of CLL testing. These EQA samples carry TP53 variants.</w:t>
            </w:r>
          </w:p>
          <w:p w:rsidR="00C61820" w:rsidRDefault="00C61820" w:rsidP="0024678C">
            <w:pPr>
              <w:rPr>
                <w:rFonts w:ascii="Arial" w:eastAsia="Times New Roman" w:hAnsi="Arial" w:cs="Arial"/>
                <w:sz w:val="20"/>
                <w:szCs w:val="20"/>
              </w:rPr>
            </w:pPr>
          </w:p>
          <w:p w:rsidR="00B30BF1" w:rsidRPr="00743CAB" w:rsidRDefault="00B30BF1" w:rsidP="00B36472">
            <w:pPr>
              <w:rPr>
                <w:rFonts w:ascii="Arial" w:eastAsia="Times New Roman" w:hAnsi="Arial" w:cs="Arial"/>
                <w:sz w:val="20"/>
                <w:szCs w:val="20"/>
              </w:rPr>
            </w:pPr>
          </w:p>
        </w:tc>
      </w:tr>
      <w:tr w:rsidR="00B30BF1" w:rsidRPr="00743CAB">
        <w:trPr>
          <w:trHeight w:val="1077"/>
        </w:trPr>
        <w:tc>
          <w:tcPr>
            <w:tcW w:w="1985" w:type="dxa"/>
            <w:shd w:val="clear" w:color="auto" w:fill="auto"/>
            <w:vAlign w:val="center"/>
          </w:tcPr>
          <w:p w:rsidR="00B30BF1" w:rsidRPr="00743CAB" w:rsidRDefault="00B30BF1" w:rsidP="0024678C">
            <w:pPr>
              <w:rPr>
                <w:rFonts w:ascii="Arial" w:eastAsia="Times New Roman" w:hAnsi="Arial" w:cs="Arial"/>
                <w:b/>
                <w:bCs/>
              </w:rPr>
            </w:pPr>
            <w:r w:rsidRPr="00743CAB">
              <w:rPr>
                <w:rFonts w:ascii="Arial" w:eastAsia="Times New Roman" w:hAnsi="Arial" w:cs="Arial"/>
                <w:b/>
                <w:bCs/>
              </w:rPr>
              <w:t>Methodology</w:t>
            </w:r>
          </w:p>
        </w:tc>
        <w:tc>
          <w:tcPr>
            <w:tcW w:w="8534" w:type="dxa"/>
            <w:shd w:val="clear" w:color="auto" w:fill="auto"/>
            <w:vAlign w:val="center"/>
          </w:tcPr>
          <w:p w:rsidR="000D17B7" w:rsidRDefault="00B36472" w:rsidP="000D17B7">
            <w:pPr>
              <w:rPr>
                <w:rFonts w:ascii="Arial" w:eastAsia="Times New Roman" w:hAnsi="Arial" w:cs="Arial"/>
                <w:sz w:val="20"/>
                <w:szCs w:val="20"/>
              </w:rPr>
            </w:pPr>
            <w:r>
              <w:rPr>
                <w:rFonts w:ascii="Arial" w:eastAsia="Times New Roman" w:hAnsi="Arial" w:cs="Arial"/>
                <w:sz w:val="20"/>
                <w:szCs w:val="20"/>
              </w:rPr>
              <w:t>A</w:t>
            </w:r>
            <w:r w:rsidR="00B32D5B">
              <w:rPr>
                <w:rFonts w:ascii="Arial" w:eastAsia="Times New Roman" w:hAnsi="Arial" w:cs="Arial"/>
                <w:sz w:val="20"/>
                <w:szCs w:val="20"/>
              </w:rPr>
              <w:t xml:space="preserve">n </w:t>
            </w:r>
            <w:r>
              <w:rPr>
                <w:rFonts w:ascii="Arial" w:eastAsia="Times New Roman" w:hAnsi="Arial" w:cs="Arial"/>
                <w:sz w:val="20"/>
                <w:szCs w:val="20"/>
              </w:rPr>
              <w:t>r</w:t>
            </w:r>
            <w:r w:rsidRPr="003D2D35">
              <w:rPr>
                <w:rFonts w:ascii="Arial" w:eastAsia="Times New Roman" w:hAnsi="Arial" w:cs="Arial"/>
                <w:sz w:val="20"/>
                <w:szCs w:val="20"/>
                <w:vertAlign w:val="superscript"/>
              </w:rPr>
              <w:t>2</w:t>
            </w:r>
            <w:r>
              <w:rPr>
                <w:rFonts w:ascii="Arial" w:eastAsia="Times New Roman" w:hAnsi="Arial" w:cs="Arial"/>
                <w:sz w:val="20"/>
                <w:szCs w:val="20"/>
              </w:rPr>
              <w:t xml:space="preserve"> correlation from the </w:t>
            </w:r>
            <w:proofErr w:type="spellStart"/>
            <w:r>
              <w:rPr>
                <w:rFonts w:ascii="Arial" w:eastAsia="Times New Roman" w:hAnsi="Arial" w:cs="Arial"/>
                <w:sz w:val="20"/>
                <w:szCs w:val="20"/>
              </w:rPr>
              <w:t>QiaSeq</w:t>
            </w:r>
            <w:proofErr w:type="spellEnd"/>
            <w:r>
              <w:rPr>
                <w:rFonts w:ascii="Arial" w:eastAsia="Times New Roman" w:hAnsi="Arial" w:cs="Arial"/>
                <w:sz w:val="20"/>
                <w:szCs w:val="20"/>
              </w:rPr>
              <w:t xml:space="preserve"> against the EQA results will be carried out.</w:t>
            </w:r>
          </w:p>
          <w:p w:rsidR="0074527E" w:rsidRPr="00743CAB" w:rsidRDefault="0074527E" w:rsidP="00B36472">
            <w:pPr>
              <w:rPr>
                <w:rFonts w:ascii="Arial" w:eastAsia="Times New Roman" w:hAnsi="Arial" w:cs="Arial"/>
                <w:sz w:val="20"/>
                <w:szCs w:val="20"/>
              </w:rPr>
            </w:pPr>
          </w:p>
        </w:tc>
      </w:tr>
    </w:tbl>
    <w:p w:rsidR="00B30BF1" w:rsidRPr="00743CAB" w:rsidRDefault="00B30BF1" w:rsidP="00B30BF1">
      <w:pPr>
        <w:tabs>
          <w:tab w:val="left" w:pos="3227"/>
        </w:tabs>
        <w:rPr>
          <w:rFonts w:ascii="Arial" w:eastAsia="Times New Roman" w:hAnsi="Arial" w:cs="Arial"/>
          <w:b/>
          <w:bCs/>
        </w:rPr>
      </w:pPr>
    </w:p>
    <w:p w:rsidR="00B30BF1" w:rsidRDefault="00B30BF1"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B30BF1">
      <w:pPr>
        <w:tabs>
          <w:tab w:val="left" w:pos="3227"/>
        </w:tabs>
        <w:spacing w:after="120"/>
        <w:rPr>
          <w:rFonts w:ascii="Arial" w:eastAsia="Times New Roman" w:hAnsi="Arial" w:cs="Arial"/>
          <w:b/>
          <w:bCs/>
        </w:rPr>
      </w:pPr>
    </w:p>
    <w:p w:rsidR="003F3C97" w:rsidRDefault="003F3C97" w:rsidP="003F3C97">
      <w:pPr>
        <w:rPr>
          <w:rFonts w:ascii="Arial" w:hAnsi="Arial" w:cs="Arial"/>
          <w:b/>
          <w:bCs/>
        </w:rPr>
      </w:pPr>
    </w:p>
    <w:p w:rsidR="003F3C97" w:rsidRDefault="00A10D5B" w:rsidP="003F3C97">
      <w:pPr>
        <w:pStyle w:val="Heading2"/>
        <w:rPr>
          <w:rFonts w:eastAsia="Times New Roman"/>
        </w:rPr>
      </w:pPr>
      <w:bookmarkStart w:id="678" w:name="_Toc44066535"/>
      <w:r>
        <w:t>9</w:t>
      </w:r>
      <w:r w:rsidR="003F3C97">
        <w:t>.2</w:t>
      </w:r>
      <w:r w:rsidR="003F3C97" w:rsidRPr="00743CAB">
        <w:t xml:space="preserve"> </w:t>
      </w:r>
      <w:r w:rsidR="003F3C97">
        <w:t>R</w:t>
      </w:r>
      <w:r w:rsidR="003F3C97" w:rsidRPr="00743CAB">
        <w:rPr>
          <w:rFonts w:eastAsia="Times New Roman"/>
        </w:rPr>
        <w:t>esults</w:t>
      </w:r>
      <w:bookmarkEnd w:id="678"/>
    </w:p>
    <w:p w:rsidR="003F3C97" w:rsidRDefault="003F3C97" w:rsidP="003F3C97"/>
    <w:p w:rsidR="002849C6" w:rsidRPr="002849C6" w:rsidRDefault="00A10D5B" w:rsidP="00B359BF">
      <w:pPr>
        <w:pStyle w:val="Heading2"/>
      </w:pPr>
      <w:bookmarkStart w:id="679" w:name="_Toc44066536"/>
      <w:r>
        <w:t xml:space="preserve">UKAS AML EQA </w:t>
      </w:r>
      <w:proofErr w:type="spellStart"/>
      <w:r>
        <w:t>vs</w:t>
      </w:r>
      <w:proofErr w:type="spellEnd"/>
      <w:r>
        <w:t xml:space="preserve"> </w:t>
      </w:r>
      <w:proofErr w:type="spellStart"/>
      <w:r w:rsidR="002849C6" w:rsidRPr="002849C6">
        <w:t>QiaSeq</w:t>
      </w:r>
      <w:proofErr w:type="spellEnd"/>
      <w:r w:rsidR="002849C6" w:rsidRPr="002849C6">
        <w:t xml:space="preserve"> MGP Data</w:t>
      </w:r>
      <w:bookmarkEnd w:id="679"/>
    </w:p>
    <w:p w:rsidR="002849C6" w:rsidRDefault="002849C6" w:rsidP="003F3C97"/>
    <w:tbl>
      <w:tblPr>
        <w:tblW w:w="5076" w:type="pct"/>
        <w:tblLayout w:type="fixed"/>
        <w:tblLook w:val="04A0"/>
      </w:tblPr>
      <w:tblGrid>
        <w:gridCol w:w="863"/>
        <w:gridCol w:w="869"/>
        <w:gridCol w:w="1015"/>
        <w:gridCol w:w="2032"/>
        <w:gridCol w:w="2031"/>
        <w:gridCol w:w="1741"/>
        <w:gridCol w:w="1014"/>
        <w:gridCol w:w="870"/>
      </w:tblGrid>
      <w:tr w:rsidR="00AB33E3" w:rsidRPr="00A1686A">
        <w:trPr>
          <w:trHeight w:val="20"/>
        </w:trPr>
        <w:tc>
          <w:tcPr>
            <w:tcW w:w="413" w:type="pct"/>
            <w:tcBorders>
              <w:top w:val="single" w:sz="8" w:space="0" w:color="auto"/>
              <w:left w:val="single" w:sz="8" w:space="0" w:color="auto"/>
              <w:bottom w:val="single" w:sz="8" w:space="0" w:color="auto"/>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Trial number</w:t>
            </w:r>
          </w:p>
        </w:tc>
        <w:tc>
          <w:tcPr>
            <w:tcW w:w="416" w:type="pct"/>
            <w:tcBorders>
              <w:top w:val="single" w:sz="8" w:space="0" w:color="auto"/>
              <w:left w:val="nil"/>
              <w:bottom w:val="single" w:sz="8" w:space="0" w:color="auto"/>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Sample</w:t>
            </w:r>
          </w:p>
        </w:tc>
        <w:tc>
          <w:tcPr>
            <w:tcW w:w="486" w:type="pct"/>
            <w:tcBorders>
              <w:top w:val="single" w:sz="8" w:space="0" w:color="auto"/>
              <w:left w:val="nil"/>
              <w:bottom w:val="single" w:sz="8" w:space="0" w:color="auto"/>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Gene</w:t>
            </w:r>
          </w:p>
        </w:tc>
        <w:tc>
          <w:tcPr>
            <w:tcW w:w="973" w:type="pct"/>
            <w:tcBorders>
              <w:top w:val="single" w:sz="8" w:space="0" w:color="auto"/>
              <w:left w:val="nil"/>
              <w:bottom w:val="nil"/>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Consensus DNA sequence variant detected</w:t>
            </w:r>
          </w:p>
        </w:tc>
        <w:tc>
          <w:tcPr>
            <w:tcW w:w="973" w:type="pct"/>
            <w:tcBorders>
              <w:top w:val="single" w:sz="8" w:space="0" w:color="auto"/>
              <w:left w:val="nil"/>
              <w:bottom w:val="single" w:sz="8" w:space="0" w:color="auto"/>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Consensus protein variant</w:t>
            </w:r>
          </w:p>
        </w:tc>
        <w:tc>
          <w:tcPr>
            <w:tcW w:w="834" w:type="pct"/>
            <w:tcBorders>
              <w:top w:val="single" w:sz="8" w:space="0" w:color="auto"/>
              <w:left w:val="nil"/>
              <w:bottom w:val="single" w:sz="8" w:space="0" w:color="auto"/>
              <w:right w:val="single" w:sz="8" w:space="0" w:color="auto"/>
            </w:tcBorders>
            <w:shd w:val="clear" w:color="auto" w:fill="auto"/>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Consensus Median VAF (%) (</w:t>
            </w:r>
            <w:proofErr w:type="gramStart"/>
            <w:r w:rsidRPr="00A1686A">
              <w:rPr>
                <w:rFonts w:eastAsia="Times New Roman" w:cstheme="minorHAnsi"/>
                <w:b/>
                <w:bCs/>
                <w:color w:val="000000"/>
                <w:sz w:val="18"/>
                <w:szCs w:val="18"/>
              </w:rPr>
              <w:t>range</w:t>
            </w:r>
            <w:proofErr w:type="gramEnd"/>
            <w:r w:rsidRPr="00A1686A">
              <w:rPr>
                <w:rFonts w:eastAsia="Times New Roman" w:cstheme="minorHAnsi"/>
                <w:b/>
                <w:bCs/>
                <w:color w:val="000000"/>
                <w:sz w:val="18"/>
                <w:szCs w:val="18"/>
              </w:rPr>
              <w:t>)</w:t>
            </w:r>
          </w:p>
        </w:tc>
        <w:tc>
          <w:tcPr>
            <w:tcW w:w="486" w:type="pct"/>
            <w:tcBorders>
              <w:top w:val="single" w:sz="8" w:space="0" w:color="auto"/>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b/>
                <w:bCs/>
                <w:color w:val="000000"/>
                <w:sz w:val="18"/>
                <w:szCs w:val="18"/>
              </w:rPr>
            </w:pPr>
            <w:r w:rsidRPr="00A1686A">
              <w:rPr>
                <w:rFonts w:eastAsia="Times New Roman" w:cstheme="minorHAnsi"/>
                <w:b/>
                <w:bCs/>
                <w:color w:val="000000"/>
                <w:sz w:val="18"/>
                <w:szCs w:val="18"/>
              </w:rPr>
              <w:t>TSCA</w:t>
            </w:r>
          </w:p>
        </w:tc>
        <w:tc>
          <w:tcPr>
            <w:tcW w:w="417" w:type="pct"/>
            <w:tcBorders>
              <w:top w:val="single" w:sz="8" w:space="0" w:color="auto"/>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b/>
                <w:bCs/>
                <w:color w:val="000000"/>
                <w:sz w:val="18"/>
                <w:szCs w:val="18"/>
              </w:rPr>
            </w:pPr>
            <w:proofErr w:type="spellStart"/>
            <w:r w:rsidRPr="00A1686A">
              <w:rPr>
                <w:rFonts w:eastAsia="Times New Roman" w:cstheme="minorHAnsi"/>
                <w:b/>
                <w:bCs/>
                <w:color w:val="000000"/>
                <w:sz w:val="18"/>
                <w:szCs w:val="18"/>
              </w:rPr>
              <w:t>QiaSeq</w:t>
            </w:r>
            <w:proofErr w:type="spellEnd"/>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161701</w:t>
            </w: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100</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ASXL1</w:t>
            </w:r>
          </w:p>
        </w:tc>
        <w:tc>
          <w:tcPr>
            <w:tcW w:w="973" w:type="pct"/>
            <w:tcBorders>
              <w:top w:val="single" w:sz="8" w:space="0" w:color="auto"/>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.1926_1927insG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p.Gly646Trpfs</w:t>
            </w:r>
            <w:proofErr w:type="gramEnd"/>
            <w:r w:rsidRPr="00A1686A">
              <w:rPr>
                <w:rFonts w:eastAsia="Times New Roman" w:cstheme="minorHAnsi"/>
                <w:color w:val="000000"/>
                <w:sz w:val="18"/>
                <w:szCs w:val="18"/>
              </w:rPr>
              <w:t>*12</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36.1 (19.6-46.9)</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35.44</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33.58</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IDH2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.515G&gt;A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p.Arg172Lys</w:t>
            </w:r>
            <w:proofErr w:type="gramEnd"/>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43.1(41.2 - 49.7)</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43.58</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44.05</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RUNX1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.496C&gt;T</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p.Arg166</w:t>
            </w:r>
            <w:proofErr w:type="gramEnd"/>
            <w:r w:rsidRPr="00A1686A">
              <w:rPr>
                <w:rFonts w:eastAsia="Times New Roman" w:cstheme="minorHAnsi"/>
                <w:color w:val="000000"/>
                <w:sz w:val="18"/>
                <w:szCs w:val="18"/>
              </w:rPr>
              <w:t>*</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45.6 (23-51)</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47.65</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45.43</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SRSF2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.281_283dupGCC</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p.Arg94dup</w:t>
            </w:r>
            <w:proofErr w:type="gramEnd"/>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38.6 (31.0-45.3)</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42.47</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46.96</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.5284A&gt;G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.lle1762Val</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46.9 (40.5-50.9)</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49.31</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49.96</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TP53</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.215C&gt;G</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p.Pro72Arg</w:t>
            </w:r>
            <w:proofErr w:type="gramEnd"/>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99.3 (99-100)</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99.18</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99.14</w:t>
            </w:r>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171801</w:t>
            </w:r>
          </w:p>
        </w:tc>
        <w:tc>
          <w:tcPr>
            <w:tcW w:w="416"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102</w:t>
            </w: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TP53</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.659A&gt;C</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Tyr220Ser)</w:t>
            </w:r>
          </w:p>
        </w:tc>
        <w:tc>
          <w:tcPr>
            <w:tcW w:w="834" w:type="pct"/>
            <w:tcBorders>
              <w:top w:val="nil"/>
              <w:left w:val="nil"/>
              <w:bottom w:val="single" w:sz="8" w:space="0" w:color="auto"/>
              <w:right w:val="single" w:sz="4"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96.0 (92.6-98.5)</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95.70</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95.19</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103</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.2599T&gt;C</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Tyr867His)</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50.0 (39.8-53.0)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48.52</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50.68</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.5162T&gt;G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Leu1721Trp)</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51.0 (49.0-51.7)</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49.37</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47.81</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.5167C&gt;T</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Pro1723Ser)</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 (37.0-53.0)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49.69</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51.12</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.5333A&gt;G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His1778Arg)</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51.0 (51.0-52.0)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49.19</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53.01</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FLT3-ITD</w:t>
            </w:r>
          </w:p>
        </w:tc>
        <w:tc>
          <w:tcPr>
            <w:tcW w:w="973" w:type="pct"/>
            <w:tcBorders>
              <w:top w:val="nil"/>
              <w:left w:val="single" w:sz="8" w:space="0" w:color="auto"/>
              <w:bottom w:val="single" w:sz="8" w:space="0" w:color="auto"/>
              <w:right w:val="single" w:sz="8" w:space="0" w:color="auto"/>
            </w:tcBorders>
            <w:shd w:val="clear" w:color="auto" w:fill="auto"/>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ITD 66bp</w:t>
            </w:r>
          </w:p>
        </w:tc>
        <w:tc>
          <w:tcPr>
            <w:tcW w:w="973" w:type="pct"/>
            <w:tcBorders>
              <w:top w:val="nil"/>
              <w:left w:val="nil"/>
              <w:bottom w:val="single" w:sz="8" w:space="0" w:color="auto"/>
              <w:right w:val="single" w:sz="8" w:space="0" w:color="auto"/>
            </w:tcBorders>
            <w:shd w:val="clear" w:color="auto" w:fill="auto"/>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Val581_Trp603dup)</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given</w:t>
            </w:r>
          </w:p>
        </w:tc>
        <w:tc>
          <w:tcPr>
            <w:tcW w:w="486" w:type="pct"/>
            <w:tcBorders>
              <w:top w:val="nil"/>
              <w:left w:val="nil"/>
              <w:bottom w:val="single" w:sz="8" w:space="0" w:color="auto"/>
              <w:right w:val="single" w:sz="4" w:space="0" w:color="auto"/>
            </w:tcBorders>
            <w:shd w:val="clear" w:color="auto" w:fill="auto"/>
            <w:vAlign w:val="center"/>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detected</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45.00</w:t>
            </w:r>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171802</w:t>
            </w: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104</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ASXL1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.1934dup</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Gly646Trpfs*12)</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38.5</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(7.9-44.5)</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38.00</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34.17</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KIT</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.2466T&gt;A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Asn822Lys)</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76.4</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(62.0-80.1)</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77.14</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74.31</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RAD21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.988delinsCCG GG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Lys330Profs*6)</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42.5</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(21.2-51.0)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p>
        </w:tc>
        <w:tc>
          <w:tcPr>
            <w:tcW w:w="417" w:type="pct"/>
            <w:tcBorders>
              <w:top w:val="nil"/>
              <w:left w:val="nil"/>
              <w:bottom w:val="nil"/>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53.00</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TP53</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.743G&gt;A</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Arg248Gln)1</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99.4</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(97.0-100.0)</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99.12</w:t>
            </w:r>
          </w:p>
        </w:tc>
        <w:tc>
          <w:tcPr>
            <w:tcW w:w="417" w:type="pct"/>
            <w:tcBorders>
              <w:top w:val="single" w:sz="4" w:space="0" w:color="auto"/>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99.59</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105</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ASXL1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.1934dup</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Gly646Trpfs*12)</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36.2</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(7.9-45.0)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35.00</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33.51</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FLT3</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.2503G&gt;T</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Asp835Tyr)</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(34.0-55.0)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52.30</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48.88</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.3251A&gt;C</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Gln1084Pro)</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(45.5-50.7)</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49.77</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52.96</w:t>
            </w:r>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181901</w:t>
            </w: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106</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DNMT3A</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.2644C&gt;T</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Arg882Cys)</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49.5</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(26.0 – 65.0)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49.94</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52.32</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NPM1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.860_863dupTCTG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Trp288Cysfs*12)</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47.6</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(35.2 – 72.5)</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44.18</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44.01</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NRAS</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.182A&gt;T</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Gln61Leu)</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100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(98.0 – 100)</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100.00</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99.03</w:t>
            </w:r>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181902</w:t>
            </w: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107</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ASXL1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.2495_2498del</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Asp832ValfsTer5)</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(19.4 – 56.8)</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50.75</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44.99</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FLT3</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.2503G&gt;C</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Asp835His)</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80.5</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(17.7 – 86.0)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83.18</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79.43</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IDH2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.419G&gt;A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Arg140Gln)</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(31.5 – 59.0)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50.07</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49.04</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JAK2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.1849G&gt;T</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Val617Phe)</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51.5</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(39.4 – 57.1)</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50.97</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50.22</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KMT2A (MLL)</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.3385A&gt;G</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Ile1129Val)</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(38.0 – 48.7)</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on panel</w:t>
            </w:r>
          </w:p>
        </w:tc>
        <w:tc>
          <w:tcPr>
            <w:tcW w:w="417" w:type="pct"/>
            <w:tcBorders>
              <w:top w:val="nil"/>
              <w:left w:val="nil"/>
              <w:bottom w:val="nil"/>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48.00</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NF1</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.6850_6851insAGTAA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Thr2284LysfsTer2)</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49.3</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(44.9 -51.6)</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on panel</w:t>
            </w:r>
          </w:p>
        </w:tc>
        <w:tc>
          <w:tcPr>
            <w:tcW w:w="417" w:type="pct"/>
            <w:tcBorders>
              <w:top w:val="nil"/>
              <w:left w:val="nil"/>
              <w:bottom w:val="nil"/>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49.00</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SRSF2</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.284C&gt;A</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Pro95His)</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50.0</w:t>
            </w:r>
            <w:r w:rsidR="00164C6A">
              <w:rPr>
                <w:rFonts w:eastAsia="Times New Roman" w:cstheme="minorHAnsi"/>
                <w:color w:val="000000"/>
                <w:sz w:val="18"/>
                <w:szCs w:val="18"/>
              </w:rPr>
              <w:t xml:space="preserve"> </w:t>
            </w:r>
            <w:r w:rsidRPr="00A1686A">
              <w:rPr>
                <w:rFonts w:eastAsia="Times New Roman" w:cstheme="minorHAnsi"/>
                <w:color w:val="000000"/>
                <w:sz w:val="18"/>
                <w:szCs w:val="18"/>
              </w:rPr>
              <w:t>(43.0 – 60.8)</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56.11</w:t>
            </w:r>
          </w:p>
        </w:tc>
        <w:tc>
          <w:tcPr>
            <w:tcW w:w="417" w:type="pct"/>
            <w:tcBorders>
              <w:top w:val="single" w:sz="4" w:space="0" w:color="auto"/>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49.07</w:t>
            </w:r>
          </w:p>
        </w:tc>
      </w:tr>
      <w:tr w:rsidR="00AB33E3" w:rsidRPr="00A1686A">
        <w:trPr>
          <w:trHeight w:val="20"/>
        </w:trPr>
        <w:tc>
          <w:tcPr>
            <w:tcW w:w="413"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Trial 192001</w:t>
            </w:r>
          </w:p>
        </w:tc>
        <w:tc>
          <w:tcPr>
            <w:tcW w:w="416" w:type="pct"/>
            <w:vMerge w:val="restart"/>
            <w:tcBorders>
              <w:top w:val="nil"/>
              <w:left w:val="single" w:sz="8" w:space="0" w:color="auto"/>
              <w:bottom w:val="single" w:sz="8" w:space="0" w:color="000000"/>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AML GP 108</w:t>
            </w: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IDH2</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.419G&gt;A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Arg140Gln)</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48.0 (31.0 -57.0)</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48.30</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44.42</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DNMT3A</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.2645G&gt;A</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Arg882His)</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48.0 (31.7 -52.5)</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49.22</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47.86</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4"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FLT3</w:t>
            </w:r>
          </w:p>
        </w:tc>
        <w:tc>
          <w:tcPr>
            <w:tcW w:w="973" w:type="pct"/>
            <w:tcBorders>
              <w:top w:val="nil"/>
              <w:left w:val="single" w:sz="8" w:space="0" w:color="auto"/>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ITD 105bp</w:t>
            </w:r>
          </w:p>
        </w:tc>
        <w:tc>
          <w:tcPr>
            <w:tcW w:w="973" w:type="pct"/>
            <w:tcBorders>
              <w:top w:val="nil"/>
              <w:left w:val="nil"/>
              <w:bottom w:val="single" w:sz="4"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.1753_1754ins105</w:t>
            </w:r>
          </w:p>
        </w:tc>
        <w:tc>
          <w:tcPr>
            <w:tcW w:w="834" w:type="pct"/>
            <w:tcBorders>
              <w:top w:val="nil"/>
              <w:left w:val="nil"/>
              <w:bottom w:val="single" w:sz="4"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given</w:t>
            </w:r>
          </w:p>
        </w:tc>
        <w:tc>
          <w:tcPr>
            <w:tcW w:w="486" w:type="pct"/>
            <w:tcBorders>
              <w:top w:val="nil"/>
              <w:left w:val="nil"/>
              <w:bottom w:val="single" w:sz="4"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proofErr w:type="gramStart"/>
            <w:r w:rsidRPr="00A1686A">
              <w:rPr>
                <w:rFonts w:eastAsia="Times New Roman" w:cstheme="minorHAnsi"/>
                <w:color w:val="000000"/>
                <w:sz w:val="18"/>
                <w:szCs w:val="18"/>
              </w:rPr>
              <w:t>not</w:t>
            </w:r>
            <w:proofErr w:type="gramEnd"/>
            <w:r w:rsidRPr="00A1686A">
              <w:rPr>
                <w:rFonts w:eastAsia="Times New Roman" w:cstheme="minorHAnsi"/>
                <w:color w:val="000000"/>
                <w:sz w:val="18"/>
                <w:szCs w:val="18"/>
              </w:rPr>
              <w:t xml:space="preserve"> detected</w:t>
            </w:r>
          </w:p>
        </w:tc>
        <w:tc>
          <w:tcPr>
            <w:tcW w:w="417" w:type="pct"/>
            <w:tcBorders>
              <w:top w:val="nil"/>
              <w:left w:val="nil"/>
              <w:bottom w:val="single" w:sz="4"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11.00</w:t>
            </w:r>
          </w:p>
        </w:tc>
      </w:tr>
      <w:tr w:rsidR="00AB33E3" w:rsidRPr="00A1686A">
        <w:trPr>
          <w:trHeight w:val="20"/>
        </w:trPr>
        <w:tc>
          <w:tcPr>
            <w:tcW w:w="413"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16" w:type="pct"/>
            <w:vMerge/>
            <w:tcBorders>
              <w:top w:val="nil"/>
              <w:left w:val="single" w:sz="8" w:space="0" w:color="auto"/>
              <w:bottom w:val="single" w:sz="8" w:space="0" w:color="000000"/>
              <w:right w:val="single" w:sz="8" w:space="0" w:color="auto"/>
            </w:tcBorders>
            <w:vAlign w:val="center"/>
          </w:tcPr>
          <w:p w:rsidR="00A1686A" w:rsidRPr="00A1686A" w:rsidRDefault="00A1686A" w:rsidP="00A1686A">
            <w:pPr>
              <w:rPr>
                <w:rFonts w:eastAsia="Times New Roman" w:cstheme="minorHAnsi"/>
                <w:color w:val="000000"/>
                <w:sz w:val="18"/>
                <w:szCs w:val="18"/>
              </w:rPr>
            </w:pPr>
          </w:p>
        </w:tc>
        <w:tc>
          <w:tcPr>
            <w:tcW w:w="486" w:type="pct"/>
            <w:tcBorders>
              <w:top w:val="nil"/>
              <w:left w:val="nil"/>
              <w:bottom w:val="single" w:sz="8" w:space="0" w:color="auto"/>
              <w:right w:val="nil"/>
            </w:tcBorders>
            <w:shd w:val="clear" w:color="auto" w:fill="auto"/>
            <w:noWrap/>
          </w:tcPr>
          <w:p w:rsidR="00A1686A" w:rsidRPr="00A1686A" w:rsidRDefault="00A1686A" w:rsidP="00A1686A">
            <w:pPr>
              <w:rPr>
                <w:rFonts w:eastAsia="Times New Roman" w:cstheme="minorHAnsi"/>
                <w:color w:val="000000"/>
                <w:sz w:val="18"/>
                <w:szCs w:val="18"/>
              </w:rPr>
            </w:pPr>
            <w:r w:rsidRPr="00A1686A">
              <w:rPr>
                <w:rFonts w:eastAsia="Times New Roman" w:cstheme="minorHAnsi"/>
                <w:color w:val="000000"/>
                <w:sz w:val="18"/>
                <w:szCs w:val="18"/>
              </w:rPr>
              <w:t>TET2</w:t>
            </w:r>
          </w:p>
        </w:tc>
        <w:tc>
          <w:tcPr>
            <w:tcW w:w="973" w:type="pct"/>
            <w:tcBorders>
              <w:top w:val="nil"/>
              <w:left w:val="single" w:sz="8" w:space="0" w:color="auto"/>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c</w:t>
            </w:r>
            <w:proofErr w:type="gramEnd"/>
            <w:r w:rsidRPr="00A1686A">
              <w:rPr>
                <w:rFonts w:eastAsia="Times New Roman" w:cstheme="minorHAnsi"/>
                <w:color w:val="000000"/>
                <w:sz w:val="18"/>
                <w:szCs w:val="18"/>
              </w:rPr>
              <w:t>.5103G&gt;A</w:t>
            </w:r>
          </w:p>
        </w:tc>
        <w:tc>
          <w:tcPr>
            <w:tcW w:w="973" w:type="pct"/>
            <w:tcBorders>
              <w:top w:val="nil"/>
              <w:left w:val="nil"/>
              <w:bottom w:val="single" w:sz="8" w:space="0" w:color="auto"/>
              <w:right w:val="single" w:sz="8" w:space="0" w:color="auto"/>
            </w:tcBorders>
            <w:shd w:val="clear" w:color="auto" w:fill="auto"/>
            <w:noWrap/>
          </w:tcPr>
          <w:p w:rsidR="00A1686A" w:rsidRPr="00A1686A" w:rsidRDefault="00A1686A" w:rsidP="00A1686A">
            <w:pPr>
              <w:rPr>
                <w:rFonts w:eastAsia="Times New Roman" w:cstheme="minorHAnsi"/>
                <w:color w:val="000000"/>
                <w:sz w:val="18"/>
                <w:szCs w:val="18"/>
              </w:rPr>
            </w:pPr>
            <w:proofErr w:type="gramStart"/>
            <w:r w:rsidRPr="00A1686A">
              <w:rPr>
                <w:rFonts w:eastAsia="Times New Roman" w:cstheme="minorHAnsi"/>
                <w:color w:val="000000"/>
                <w:sz w:val="18"/>
                <w:szCs w:val="18"/>
              </w:rPr>
              <w:t>p.(</w:t>
            </w:r>
            <w:proofErr w:type="gramEnd"/>
            <w:r w:rsidRPr="00A1686A">
              <w:rPr>
                <w:rFonts w:eastAsia="Times New Roman" w:cstheme="minorHAnsi"/>
                <w:color w:val="000000"/>
                <w:sz w:val="18"/>
                <w:szCs w:val="18"/>
              </w:rPr>
              <w:t>Met1701Ile)</w:t>
            </w:r>
          </w:p>
        </w:tc>
        <w:tc>
          <w:tcPr>
            <w:tcW w:w="834" w:type="pct"/>
            <w:tcBorders>
              <w:top w:val="nil"/>
              <w:left w:val="nil"/>
              <w:bottom w:val="single" w:sz="8" w:space="0" w:color="auto"/>
              <w:right w:val="single" w:sz="8" w:space="0" w:color="auto"/>
            </w:tcBorders>
            <w:shd w:val="clear" w:color="auto" w:fill="auto"/>
            <w:noWrap/>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49.0 (40.0-52.0)</w:t>
            </w:r>
          </w:p>
        </w:tc>
        <w:tc>
          <w:tcPr>
            <w:tcW w:w="486" w:type="pct"/>
            <w:tcBorders>
              <w:top w:val="nil"/>
              <w:left w:val="nil"/>
              <w:bottom w:val="single" w:sz="8" w:space="0" w:color="auto"/>
              <w:right w:val="single" w:sz="4"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48.69</w:t>
            </w:r>
          </w:p>
        </w:tc>
        <w:tc>
          <w:tcPr>
            <w:tcW w:w="417" w:type="pct"/>
            <w:tcBorders>
              <w:top w:val="nil"/>
              <w:left w:val="nil"/>
              <w:bottom w:val="single" w:sz="8" w:space="0" w:color="auto"/>
              <w:right w:val="single" w:sz="8" w:space="0" w:color="auto"/>
            </w:tcBorders>
            <w:shd w:val="clear" w:color="auto" w:fill="auto"/>
            <w:noWrap/>
            <w:vAlign w:val="center"/>
          </w:tcPr>
          <w:p w:rsidR="00A1686A" w:rsidRPr="00A1686A" w:rsidRDefault="00A1686A" w:rsidP="00A1686A">
            <w:pPr>
              <w:jc w:val="center"/>
              <w:rPr>
                <w:rFonts w:eastAsia="Times New Roman" w:cstheme="minorHAnsi"/>
                <w:color w:val="000000"/>
                <w:sz w:val="18"/>
                <w:szCs w:val="18"/>
              </w:rPr>
            </w:pPr>
            <w:r w:rsidRPr="00A1686A">
              <w:rPr>
                <w:rFonts w:eastAsia="Times New Roman" w:cstheme="minorHAnsi"/>
                <w:color w:val="000000"/>
                <w:sz w:val="18"/>
                <w:szCs w:val="18"/>
              </w:rPr>
              <w:t>50.50</w:t>
            </w:r>
          </w:p>
        </w:tc>
      </w:tr>
    </w:tbl>
    <w:p w:rsidR="003F3C97" w:rsidRDefault="003F3C97" w:rsidP="003F3C97"/>
    <w:p w:rsidR="00771DEF" w:rsidRDefault="00B32D5B" w:rsidP="003F3C97">
      <w:pPr>
        <w:rPr>
          <w:rFonts w:ascii="Arial" w:eastAsia="Times New Roman" w:hAnsi="Arial" w:cs="Arial"/>
          <w:sz w:val="20"/>
          <w:szCs w:val="20"/>
        </w:rPr>
      </w:pPr>
      <w:r>
        <w:rPr>
          <w:rFonts w:ascii="Arial" w:eastAsia="Times New Roman" w:hAnsi="Arial" w:cs="Arial"/>
          <w:sz w:val="20"/>
          <w:szCs w:val="20"/>
        </w:rPr>
        <w:t>The EQA consensus is shown, with a range of %</w:t>
      </w:r>
      <w:proofErr w:type="spellStart"/>
      <w:r>
        <w:rPr>
          <w:rFonts w:ascii="Arial" w:eastAsia="Times New Roman" w:hAnsi="Arial" w:cs="Arial"/>
          <w:sz w:val="20"/>
          <w:szCs w:val="20"/>
        </w:rPr>
        <w:t>VAFs</w:t>
      </w:r>
      <w:proofErr w:type="spellEnd"/>
      <w:r>
        <w:rPr>
          <w:rFonts w:ascii="Arial" w:eastAsia="Times New Roman" w:hAnsi="Arial" w:cs="Arial"/>
          <w:sz w:val="20"/>
          <w:szCs w:val="20"/>
        </w:rPr>
        <w:t xml:space="preserve"> derived from all participants. The TCSA and the </w:t>
      </w:r>
      <w:proofErr w:type="spellStart"/>
      <w:r>
        <w:rPr>
          <w:rFonts w:ascii="Arial" w:eastAsia="Times New Roman" w:hAnsi="Arial" w:cs="Arial"/>
          <w:sz w:val="20"/>
          <w:szCs w:val="20"/>
        </w:rPr>
        <w:t>QiaSeq</w:t>
      </w:r>
      <w:proofErr w:type="spellEnd"/>
      <w:r>
        <w:rPr>
          <w:rFonts w:ascii="Arial" w:eastAsia="Times New Roman" w:hAnsi="Arial" w:cs="Arial"/>
          <w:sz w:val="20"/>
          <w:szCs w:val="20"/>
        </w:rPr>
        <w:t xml:space="preserve"> MGP data are</w:t>
      </w:r>
      <w:r w:rsidR="006B34B4">
        <w:rPr>
          <w:rFonts w:ascii="Arial" w:eastAsia="Times New Roman" w:hAnsi="Arial" w:cs="Arial"/>
          <w:sz w:val="20"/>
          <w:szCs w:val="20"/>
        </w:rPr>
        <w:t xml:space="preserve"> shown.</w:t>
      </w:r>
    </w:p>
    <w:p w:rsidR="00771DEF" w:rsidRDefault="00771DEF"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2849C6" w:rsidRDefault="002849C6" w:rsidP="003F3C97">
      <w:pPr>
        <w:rPr>
          <w:rFonts w:ascii="Arial" w:eastAsia="Times New Roman" w:hAnsi="Arial" w:cs="Arial"/>
          <w:sz w:val="20"/>
          <w:szCs w:val="20"/>
        </w:rPr>
      </w:pPr>
    </w:p>
    <w:p w:rsidR="00771DEF" w:rsidRPr="002849C6" w:rsidRDefault="00771DEF" w:rsidP="003F3C97">
      <w:pPr>
        <w:rPr>
          <w:rFonts w:asciiTheme="minorHAnsi" w:eastAsia="Times New Roman" w:hAnsiTheme="minorHAnsi" w:cstheme="minorHAnsi"/>
          <w:b/>
          <w:bCs/>
        </w:rPr>
      </w:pPr>
      <w:r w:rsidRPr="002849C6">
        <w:rPr>
          <w:rFonts w:asciiTheme="minorHAnsi" w:eastAsia="Times New Roman" w:hAnsiTheme="minorHAnsi" w:cstheme="minorHAnsi"/>
          <w:b/>
          <w:bCs/>
        </w:rPr>
        <w:t>Correlation data</w:t>
      </w:r>
    </w:p>
    <w:p w:rsidR="00771DEF" w:rsidRDefault="00771DEF" w:rsidP="003F3C97">
      <w:pPr>
        <w:rPr>
          <w:rFonts w:ascii="Arial" w:eastAsia="Times New Roman" w:hAnsi="Arial" w:cs="Arial"/>
          <w:sz w:val="20"/>
          <w:szCs w:val="20"/>
        </w:rPr>
      </w:pPr>
    </w:p>
    <w:p w:rsidR="00771DEF" w:rsidRDefault="00771DEF" w:rsidP="003F3C97">
      <w:pPr>
        <w:rPr>
          <w:rFonts w:ascii="Arial" w:eastAsia="Times New Roman" w:hAnsi="Arial" w:cs="Arial"/>
          <w:sz w:val="20"/>
          <w:szCs w:val="20"/>
        </w:rPr>
      </w:pPr>
      <w:r>
        <w:rPr>
          <w:noProof/>
          <w:lang w:val="en-US" w:eastAsia="en-US"/>
        </w:rPr>
        <w:drawing>
          <wp:inline distT="0" distB="0" distL="0" distR="0">
            <wp:extent cx="6390005" cy="4044950"/>
            <wp:effectExtent l="0" t="0" r="10795" b="12700"/>
            <wp:docPr id="3" name="Chart 3">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771DEF" w:rsidRPr="006B34B4" w:rsidRDefault="00771DEF" w:rsidP="003F3C97">
      <w:pPr>
        <w:rPr>
          <w:rFonts w:asciiTheme="minorHAnsi" w:eastAsia="Times New Roman" w:hAnsiTheme="minorHAnsi" w:cstheme="minorHAnsi"/>
        </w:rPr>
      </w:pPr>
    </w:p>
    <w:tbl>
      <w:tblPr>
        <w:tblStyle w:val="GridTable4Accent1"/>
        <w:tblW w:w="3320" w:type="dxa"/>
        <w:jc w:val="center"/>
        <w:tblLook w:val="04A0"/>
      </w:tblPr>
      <w:tblGrid>
        <w:gridCol w:w="2248"/>
        <w:gridCol w:w="1072"/>
      </w:tblGrid>
      <w:tr w:rsidR="006B34B4" w:rsidRPr="006B34B4">
        <w:trPr>
          <w:cnfStyle w:val="100000000000"/>
          <w:jc w:val="center"/>
        </w:trPr>
        <w:tc>
          <w:tcPr>
            <w:cnfStyle w:val="001000000000"/>
            <w:tcW w:w="2140" w:type="dxa"/>
            <w:noWrap/>
          </w:tcPr>
          <w:p w:rsidR="006B34B4" w:rsidRPr="006B34B4" w:rsidRDefault="006B34B4" w:rsidP="006B34B4">
            <w:pPr>
              <w:rPr>
                <w:rFonts w:ascii="Arial" w:eastAsia="Times New Roman" w:hAnsi="Arial" w:cs="Arial"/>
                <w:sz w:val="20"/>
                <w:szCs w:val="20"/>
              </w:rPr>
            </w:pPr>
            <w:r w:rsidRPr="006B34B4">
              <w:rPr>
                <w:rFonts w:ascii="Arial" w:eastAsia="Times New Roman" w:hAnsi="Arial" w:cs="Arial"/>
                <w:sz w:val="20"/>
                <w:szCs w:val="20"/>
              </w:rPr>
              <w:t>Bias</w:t>
            </w:r>
          </w:p>
        </w:tc>
        <w:tc>
          <w:tcPr>
            <w:tcW w:w="1160" w:type="dxa"/>
            <w:noWrap/>
          </w:tcPr>
          <w:p w:rsidR="006B34B4" w:rsidRPr="006B34B4" w:rsidRDefault="006B34B4" w:rsidP="006B34B4">
            <w:pPr>
              <w:jc w:val="right"/>
              <w:cnfStyle w:val="100000000000"/>
              <w:rPr>
                <w:rFonts w:ascii="Arial" w:eastAsia="Times New Roman" w:hAnsi="Arial" w:cs="Arial"/>
                <w:sz w:val="20"/>
                <w:szCs w:val="20"/>
              </w:rPr>
            </w:pPr>
            <w:r w:rsidRPr="006B34B4">
              <w:rPr>
                <w:rFonts w:ascii="Arial" w:eastAsia="Times New Roman" w:hAnsi="Arial" w:cs="Arial"/>
                <w:sz w:val="20"/>
                <w:szCs w:val="20"/>
              </w:rPr>
              <w:t>0.1368</w:t>
            </w:r>
          </w:p>
        </w:tc>
      </w:tr>
      <w:tr w:rsidR="006B34B4" w:rsidRPr="006B34B4">
        <w:trPr>
          <w:cnfStyle w:val="000000100000"/>
          <w:jc w:val="center"/>
        </w:trPr>
        <w:tc>
          <w:tcPr>
            <w:cnfStyle w:val="001000000000"/>
            <w:tcW w:w="0" w:type="auto"/>
            <w:noWrap/>
          </w:tcPr>
          <w:p w:rsidR="006B34B4" w:rsidRPr="006B34B4" w:rsidRDefault="006B34B4" w:rsidP="006B34B4">
            <w:pPr>
              <w:rPr>
                <w:rFonts w:ascii="Arial" w:eastAsia="Times New Roman" w:hAnsi="Arial" w:cs="Arial"/>
                <w:sz w:val="20"/>
                <w:szCs w:val="20"/>
              </w:rPr>
            </w:pPr>
            <w:r w:rsidRPr="006B34B4">
              <w:rPr>
                <w:rFonts w:ascii="Arial" w:eastAsia="Times New Roman" w:hAnsi="Arial" w:cs="Arial"/>
                <w:sz w:val="20"/>
                <w:szCs w:val="20"/>
              </w:rPr>
              <w:t>SD of bias</w:t>
            </w:r>
          </w:p>
        </w:tc>
        <w:tc>
          <w:tcPr>
            <w:tcW w:w="0" w:type="auto"/>
            <w:noWrap/>
          </w:tcPr>
          <w:p w:rsidR="006B34B4" w:rsidRPr="006B34B4" w:rsidRDefault="006B34B4" w:rsidP="006B34B4">
            <w:pPr>
              <w:jc w:val="right"/>
              <w:cnfStyle w:val="000000100000"/>
              <w:rPr>
                <w:rFonts w:ascii="Arial" w:eastAsia="Times New Roman" w:hAnsi="Arial" w:cs="Arial"/>
                <w:sz w:val="20"/>
                <w:szCs w:val="20"/>
              </w:rPr>
            </w:pPr>
            <w:r w:rsidRPr="006B34B4">
              <w:rPr>
                <w:rFonts w:ascii="Arial" w:eastAsia="Times New Roman" w:hAnsi="Arial" w:cs="Arial"/>
                <w:sz w:val="20"/>
                <w:szCs w:val="20"/>
              </w:rPr>
              <w:t>3.260</w:t>
            </w:r>
          </w:p>
        </w:tc>
      </w:tr>
      <w:tr w:rsidR="006B34B4" w:rsidRPr="006B34B4">
        <w:trPr>
          <w:jc w:val="center"/>
        </w:trPr>
        <w:tc>
          <w:tcPr>
            <w:cnfStyle w:val="001000000000"/>
            <w:tcW w:w="0" w:type="auto"/>
            <w:noWrap/>
          </w:tcPr>
          <w:p w:rsidR="006B34B4" w:rsidRPr="006B34B4" w:rsidRDefault="006B34B4" w:rsidP="006B34B4">
            <w:pPr>
              <w:rPr>
                <w:rFonts w:ascii="Arial" w:eastAsia="Times New Roman" w:hAnsi="Arial" w:cs="Arial"/>
                <w:sz w:val="20"/>
                <w:szCs w:val="20"/>
              </w:rPr>
            </w:pPr>
            <w:r w:rsidRPr="006B34B4">
              <w:rPr>
                <w:rFonts w:ascii="Arial" w:eastAsia="Times New Roman" w:hAnsi="Arial" w:cs="Arial"/>
                <w:sz w:val="20"/>
                <w:szCs w:val="20"/>
              </w:rPr>
              <w:t>95% Limits of Agreement</w:t>
            </w:r>
          </w:p>
        </w:tc>
        <w:tc>
          <w:tcPr>
            <w:tcW w:w="0" w:type="auto"/>
            <w:noWrap/>
          </w:tcPr>
          <w:p w:rsidR="006B34B4" w:rsidRPr="006B34B4" w:rsidRDefault="006B34B4" w:rsidP="006B34B4">
            <w:pPr>
              <w:cnfStyle w:val="000000000000"/>
              <w:rPr>
                <w:rFonts w:ascii="Arial" w:eastAsia="Times New Roman" w:hAnsi="Arial" w:cs="Arial"/>
                <w:sz w:val="20"/>
                <w:szCs w:val="20"/>
              </w:rPr>
            </w:pPr>
          </w:p>
        </w:tc>
      </w:tr>
      <w:tr w:rsidR="006B34B4" w:rsidRPr="006B34B4">
        <w:trPr>
          <w:cnfStyle w:val="000000100000"/>
          <w:jc w:val="center"/>
        </w:trPr>
        <w:tc>
          <w:tcPr>
            <w:cnfStyle w:val="001000000000"/>
            <w:tcW w:w="0" w:type="auto"/>
            <w:noWrap/>
          </w:tcPr>
          <w:p w:rsidR="006B34B4" w:rsidRPr="006B34B4" w:rsidRDefault="006B34B4" w:rsidP="006B34B4">
            <w:pPr>
              <w:jc w:val="right"/>
              <w:rPr>
                <w:rFonts w:ascii="Arial" w:eastAsia="Times New Roman" w:hAnsi="Arial" w:cs="Arial"/>
                <w:sz w:val="20"/>
                <w:szCs w:val="20"/>
              </w:rPr>
            </w:pPr>
            <w:r w:rsidRPr="006B34B4">
              <w:rPr>
                <w:rFonts w:ascii="Arial" w:eastAsia="Times New Roman" w:hAnsi="Arial" w:cs="Arial"/>
                <w:sz w:val="20"/>
                <w:szCs w:val="20"/>
              </w:rPr>
              <w:t>From</w:t>
            </w:r>
          </w:p>
        </w:tc>
        <w:tc>
          <w:tcPr>
            <w:tcW w:w="0" w:type="auto"/>
            <w:noWrap/>
          </w:tcPr>
          <w:p w:rsidR="006B34B4" w:rsidRPr="006B34B4" w:rsidRDefault="006B34B4" w:rsidP="006B34B4">
            <w:pPr>
              <w:jc w:val="right"/>
              <w:cnfStyle w:val="000000100000"/>
              <w:rPr>
                <w:rFonts w:ascii="Arial" w:eastAsia="Times New Roman" w:hAnsi="Arial" w:cs="Arial"/>
                <w:sz w:val="20"/>
                <w:szCs w:val="20"/>
              </w:rPr>
            </w:pPr>
            <w:r w:rsidRPr="006B34B4">
              <w:rPr>
                <w:rFonts w:ascii="Arial" w:eastAsia="Times New Roman" w:hAnsi="Arial" w:cs="Arial"/>
                <w:sz w:val="20"/>
                <w:szCs w:val="20"/>
              </w:rPr>
              <w:t>-6.253</w:t>
            </w:r>
          </w:p>
        </w:tc>
      </w:tr>
      <w:tr w:rsidR="006B34B4" w:rsidRPr="006B34B4">
        <w:trPr>
          <w:jc w:val="center"/>
        </w:trPr>
        <w:tc>
          <w:tcPr>
            <w:cnfStyle w:val="001000000000"/>
            <w:tcW w:w="0" w:type="auto"/>
            <w:noWrap/>
          </w:tcPr>
          <w:p w:rsidR="006B34B4" w:rsidRPr="006B34B4" w:rsidRDefault="006B34B4" w:rsidP="006B34B4">
            <w:pPr>
              <w:jc w:val="right"/>
              <w:rPr>
                <w:rFonts w:ascii="Arial" w:eastAsia="Times New Roman" w:hAnsi="Arial" w:cs="Arial"/>
                <w:sz w:val="20"/>
                <w:szCs w:val="20"/>
              </w:rPr>
            </w:pPr>
            <w:r w:rsidRPr="006B34B4">
              <w:rPr>
                <w:rFonts w:ascii="Arial" w:eastAsia="Times New Roman" w:hAnsi="Arial" w:cs="Arial"/>
                <w:sz w:val="20"/>
                <w:szCs w:val="20"/>
              </w:rPr>
              <w:t>To</w:t>
            </w:r>
          </w:p>
        </w:tc>
        <w:tc>
          <w:tcPr>
            <w:tcW w:w="0" w:type="auto"/>
            <w:noWrap/>
          </w:tcPr>
          <w:p w:rsidR="006B34B4" w:rsidRPr="006B34B4" w:rsidRDefault="006B34B4" w:rsidP="006B34B4">
            <w:pPr>
              <w:jc w:val="right"/>
              <w:cnfStyle w:val="000000000000"/>
              <w:rPr>
                <w:rFonts w:ascii="Arial" w:eastAsia="Times New Roman" w:hAnsi="Arial" w:cs="Arial"/>
                <w:sz w:val="20"/>
                <w:szCs w:val="20"/>
              </w:rPr>
            </w:pPr>
            <w:r w:rsidRPr="006B34B4">
              <w:rPr>
                <w:rFonts w:ascii="Arial" w:eastAsia="Times New Roman" w:hAnsi="Arial" w:cs="Arial"/>
                <w:sz w:val="20"/>
                <w:szCs w:val="20"/>
              </w:rPr>
              <w:t>6.526</w:t>
            </w:r>
          </w:p>
        </w:tc>
      </w:tr>
    </w:tbl>
    <w:p w:rsidR="006B34B4" w:rsidRDefault="006B34B4" w:rsidP="003F3C97">
      <w:pPr>
        <w:rPr>
          <w:rFonts w:ascii="Arial" w:eastAsia="Times New Roman" w:hAnsi="Arial" w:cs="Arial"/>
          <w:sz w:val="20"/>
          <w:szCs w:val="20"/>
        </w:rPr>
      </w:pPr>
    </w:p>
    <w:p w:rsidR="002849C6" w:rsidRDefault="002849C6" w:rsidP="003F3C97">
      <w:r>
        <w:object w:dxaOrig="11333" w:dyaOrig="7416">
          <v:shape id="_x0000_i1030" type="#_x0000_t75" style="width:426.85pt;height:280.3pt" o:ole="" filled="t">
            <v:imagedata r:id="rId129" o:title=""/>
          </v:shape>
          <o:OLEObject Type="Embed" ProgID="Prism8.Document" ShapeID="_x0000_i1030" DrawAspect="Content" ObjectID="_1529149599" r:id="rId130"/>
        </w:object>
      </w:r>
    </w:p>
    <w:p w:rsidR="002849C6" w:rsidRDefault="002849C6">
      <w:r>
        <w:br w:type="page"/>
      </w:r>
    </w:p>
    <w:p w:rsidR="002849C6" w:rsidRPr="002849C6" w:rsidRDefault="00A10D5B" w:rsidP="00B359BF">
      <w:pPr>
        <w:pStyle w:val="Heading2"/>
      </w:pPr>
      <w:bookmarkStart w:id="680" w:name="_Toc44066537"/>
      <w:r>
        <w:t xml:space="preserve">CLL EQA </w:t>
      </w:r>
      <w:proofErr w:type="spellStart"/>
      <w:r>
        <w:t>vs</w:t>
      </w:r>
      <w:proofErr w:type="spellEnd"/>
      <w:r>
        <w:t xml:space="preserve"> </w:t>
      </w:r>
      <w:proofErr w:type="spellStart"/>
      <w:r w:rsidR="002849C6" w:rsidRPr="002849C6">
        <w:t>QiaSeq</w:t>
      </w:r>
      <w:proofErr w:type="spellEnd"/>
      <w:r w:rsidR="002849C6" w:rsidRPr="002849C6">
        <w:t xml:space="preserve"> </w:t>
      </w:r>
      <w:r w:rsidR="002849C6">
        <w:t>L</w:t>
      </w:r>
      <w:r w:rsidR="002849C6" w:rsidRPr="002849C6">
        <w:t>GP Data</w:t>
      </w:r>
      <w:bookmarkEnd w:id="680"/>
    </w:p>
    <w:p w:rsidR="00A10D5B" w:rsidRDefault="00A10D5B" w:rsidP="00FB496F">
      <w:pPr>
        <w:rPr>
          <w:rFonts w:asciiTheme="minorHAnsi" w:hAnsiTheme="minorHAnsi" w:cstheme="minorHAnsi"/>
        </w:rPr>
      </w:pPr>
    </w:p>
    <w:p w:rsidR="00A10D5B" w:rsidRDefault="00A10D5B" w:rsidP="00FB496F">
      <w:pPr>
        <w:rPr>
          <w:rFonts w:asciiTheme="minorHAnsi" w:hAnsiTheme="minorHAnsi" w:cstheme="minorHAnsi"/>
        </w:rPr>
      </w:pPr>
    </w:p>
    <w:p w:rsidR="00A10D5B" w:rsidRDefault="00A10D5B" w:rsidP="00A10D5B">
      <w:pPr>
        <w:rPr>
          <w:rFonts w:asciiTheme="minorHAnsi" w:hAnsiTheme="minorHAnsi" w:cstheme="minorHAnsi"/>
        </w:rPr>
      </w:pPr>
      <w:r>
        <w:rPr>
          <w:rFonts w:asciiTheme="minorHAnsi" w:hAnsiTheme="minorHAnsi" w:cstheme="minorHAnsi"/>
        </w:rPr>
        <w:t>Expected ERIC variants</w:t>
      </w:r>
    </w:p>
    <w:p w:rsidR="00B70798" w:rsidRDefault="00B70798" w:rsidP="00FB496F">
      <w:pPr>
        <w:rPr>
          <w:rFonts w:asciiTheme="minorHAnsi" w:hAnsiTheme="minorHAnsi" w:cstheme="minorHAnsi"/>
        </w:rPr>
      </w:pPr>
      <w:r>
        <w:rPr>
          <w:noProof/>
          <w:lang w:val="en-US" w:eastAsia="en-US"/>
        </w:rPr>
        <w:drawing>
          <wp:anchor distT="0" distB="0" distL="114300" distR="114300" simplePos="0" relativeHeight="251664384" behindDoc="0" locked="0" layoutInCell="1" allowOverlap="1">
            <wp:simplePos x="0" y="0"/>
            <wp:positionH relativeFrom="column">
              <wp:posOffset>16510</wp:posOffset>
            </wp:positionH>
            <wp:positionV relativeFrom="paragraph">
              <wp:posOffset>232410</wp:posOffset>
            </wp:positionV>
            <wp:extent cx="2066290" cy="680720"/>
            <wp:effectExtent l="0" t="0" r="0" b="5080"/>
            <wp:wrapTopAndBottom/>
            <wp:docPr id="10" name="Picture 2">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3000000}"/>
                        </a:ext>
                      </a:extLst>
                    </pic:cNvPr>
                    <pic:cNvPicPr>
                      <a:picLocks noChangeAspect="1"/>
                    </pic:cNvPicPr>
                  </pic:nvPicPr>
                  <pic:blipFill>
                    <a:blip r:embed="rId131"/>
                    <a:stretch>
                      <a:fillRect/>
                    </a:stretch>
                  </pic:blipFill>
                  <pic:spPr>
                    <a:xfrm>
                      <a:off x="0" y="0"/>
                      <a:ext cx="2066290" cy="680720"/>
                    </a:xfrm>
                    <a:prstGeom prst="rect">
                      <a:avLst/>
                    </a:prstGeom>
                  </pic:spPr>
                </pic:pic>
              </a:graphicData>
            </a:graphic>
          </wp:anchor>
        </w:drawing>
      </w:r>
      <w:r>
        <w:rPr>
          <w:noProof/>
          <w:lang w:val="en-US"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922020</wp:posOffset>
            </wp:positionV>
            <wp:extent cx="6390005" cy="3536315"/>
            <wp:effectExtent l="0" t="0" r="0" b="6985"/>
            <wp:wrapTopAndBottom/>
            <wp:docPr id="9" name="Picture 1">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2000000}"/>
                        </a:ext>
                      </a:extLst>
                    </pic:cNvPr>
                    <pic:cNvPicPr>
                      <a:picLocks noChangeAspect="1"/>
                    </pic:cNvPicPr>
                  </pic:nvPicPr>
                  <pic:blipFill>
                    <a:blip r:embed="rId132"/>
                    <a:stretch>
                      <a:fillRect/>
                    </a:stretch>
                  </pic:blipFill>
                  <pic:spPr>
                    <a:xfrm>
                      <a:off x="0" y="0"/>
                      <a:ext cx="6390005" cy="3536315"/>
                    </a:xfrm>
                    <a:prstGeom prst="rect">
                      <a:avLst/>
                    </a:prstGeom>
                  </pic:spPr>
                </pic:pic>
              </a:graphicData>
            </a:graphic>
          </wp:anchor>
        </w:drawing>
      </w:r>
    </w:p>
    <w:p w:rsidR="00767632" w:rsidRDefault="00767632" w:rsidP="00FB496F">
      <w:pPr>
        <w:rPr>
          <w:rFonts w:asciiTheme="minorHAnsi" w:hAnsiTheme="minorHAnsi" w:cstheme="minorHAnsi"/>
        </w:rPr>
      </w:pPr>
    </w:p>
    <w:p w:rsidR="00A10D5B" w:rsidRDefault="00A10D5B" w:rsidP="00FB496F">
      <w:pPr>
        <w:rPr>
          <w:rFonts w:asciiTheme="minorHAnsi" w:hAnsiTheme="minorHAnsi" w:cstheme="minorHAnsi"/>
        </w:rPr>
      </w:pPr>
    </w:p>
    <w:p w:rsidR="00A10D5B" w:rsidRDefault="00A10D5B" w:rsidP="00A10D5B">
      <w:pPr>
        <w:rPr>
          <w:rFonts w:asciiTheme="minorHAnsi" w:hAnsiTheme="minorHAnsi" w:cstheme="minorHAnsi"/>
        </w:rPr>
      </w:pPr>
      <w:r>
        <w:rPr>
          <w:rFonts w:asciiTheme="minorHAnsi" w:hAnsiTheme="minorHAnsi" w:cstheme="minorHAnsi"/>
        </w:rPr>
        <w:t xml:space="preserve">Variants found using </w:t>
      </w:r>
      <w:proofErr w:type="spellStart"/>
      <w:r>
        <w:rPr>
          <w:rFonts w:asciiTheme="minorHAnsi" w:hAnsiTheme="minorHAnsi" w:cstheme="minorHAnsi"/>
        </w:rPr>
        <w:t>QiaSeq</w:t>
      </w:r>
      <w:proofErr w:type="spellEnd"/>
      <w:r>
        <w:rPr>
          <w:rFonts w:asciiTheme="minorHAnsi" w:hAnsiTheme="minorHAnsi" w:cstheme="minorHAnsi"/>
        </w:rPr>
        <w:t xml:space="preserve"> LGP</w:t>
      </w:r>
    </w:p>
    <w:p w:rsidR="00FB496F" w:rsidRDefault="00FB496F" w:rsidP="00FB496F">
      <w:pPr>
        <w:rPr>
          <w:rFonts w:asciiTheme="minorHAnsi" w:hAnsiTheme="minorHAnsi" w:cstheme="minorHAnsi"/>
        </w:rPr>
      </w:pPr>
    </w:p>
    <w:tbl>
      <w:tblPr>
        <w:tblStyle w:val="GridTable4Accent1"/>
        <w:tblW w:w="8344" w:type="dxa"/>
        <w:jc w:val="center"/>
        <w:tblLook w:val="04A0"/>
      </w:tblPr>
      <w:tblGrid>
        <w:gridCol w:w="976"/>
        <w:gridCol w:w="3536"/>
        <w:gridCol w:w="2287"/>
        <w:gridCol w:w="1545"/>
      </w:tblGrid>
      <w:tr w:rsidR="00B70798" w:rsidRPr="00A10D5B">
        <w:trPr>
          <w:cnfStyle w:val="100000000000"/>
          <w:trHeight w:val="397"/>
          <w:jc w:val="center"/>
        </w:trPr>
        <w:tc>
          <w:tcPr>
            <w:cnfStyle w:val="001000000000"/>
            <w:tcW w:w="976" w:type="dxa"/>
            <w:noWrap/>
          </w:tcPr>
          <w:p w:rsidR="00B70798" w:rsidRPr="00A10D5B" w:rsidRDefault="00B70798" w:rsidP="00B70798">
            <w:pPr>
              <w:jc w:val="center"/>
              <w:rPr>
                <w:rFonts w:eastAsia="Times New Roman" w:cs="Calibri"/>
              </w:rPr>
            </w:pPr>
            <w:r w:rsidRPr="00A10D5B">
              <w:rPr>
                <w:rFonts w:eastAsia="Times New Roman" w:cs="Calibri"/>
              </w:rPr>
              <w:t>Sample</w:t>
            </w:r>
          </w:p>
        </w:tc>
        <w:tc>
          <w:tcPr>
            <w:tcW w:w="3536" w:type="dxa"/>
            <w:noWrap/>
          </w:tcPr>
          <w:p w:rsidR="00B70798" w:rsidRPr="00A10D5B" w:rsidRDefault="00B70798" w:rsidP="00B70798">
            <w:pPr>
              <w:jc w:val="center"/>
              <w:cnfStyle w:val="100000000000"/>
              <w:rPr>
                <w:rFonts w:eastAsia="Times New Roman" w:cs="Calibri"/>
              </w:rPr>
            </w:pPr>
            <w:r w:rsidRPr="00A10D5B">
              <w:rPr>
                <w:rFonts w:eastAsia="Times New Roman" w:cs="Calibri"/>
              </w:rPr>
              <w:t>Variant</w:t>
            </w:r>
          </w:p>
        </w:tc>
        <w:tc>
          <w:tcPr>
            <w:tcW w:w="2287" w:type="dxa"/>
            <w:noWrap/>
          </w:tcPr>
          <w:p w:rsidR="00B70798" w:rsidRPr="00A10D5B" w:rsidRDefault="00B70798" w:rsidP="00B70798">
            <w:pPr>
              <w:jc w:val="center"/>
              <w:cnfStyle w:val="100000000000"/>
              <w:rPr>
                <w:rFonts w:eastAsia="Times New Roman" w:cs="Calibri"/>
              </w:rPr>
            </w:pPr>
            <w:proofErr w:type="spellStart"/>
            <w:r w:rsidRPr="00A10D5B">
              <w:rPr>
                <w:rFonts w:eastAsia="Times New Roman" w:cs="Calibri"/>
              </w:rPr>
              <w:t>QiaSeq</w:t>
            </w:r>
            <w:proofErr w:type="spellEnd"/>
            <w:r w:rsidRPr="00A10D5B">
              <w:rPr>
                <w:rFonts w:eastAsia="Times New Roman" w:cs="Calibri"/>
              </w:rPr>
              <w:t xml:space="preserve"> LGP %VAF</w:t>
            </w:r>
          </w:p>
        </w:tc>
        <w:tc>
          <w:tcPr>
            <w:tcW w:w="1545" w:type="dxa"/>
            <w:noWrap/>
          </w:tcPr>
          <w:p w:rsidR="00B70798" w:rsidRPr="00A10D5B" w:rsidRDefault="00B70798" w:rsidP="00B70798">
            <w:pPr>
              <w:jc w:val="center"/>
              <w:cnfStyle w:val="100000000000"/>
              <w:rPr>
                <w:rFonts w:eastAsia="Times New Roman" w:cs="Calibri"/>
              </w:rPr>
            </w:pPr>
            <w:r w:rsidRPr="00A10D5B">
              <w:rPr>
                <w:rFonts w:eastAsia="Times New Roman" w:cs="Calibri"/>
              </w:rPr>
              <w:t>ERIC %VAF</w:t>
            </w:r>
          </w:p>
        </w:tc>
      </w:tr>
      <w:tr w:rsidR="00B70798" w:rsidRPr="00A10D5B">
        <w:trPr>
          <w:cnfStyle w:val="000000100000"/>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r w:rsidRPr="00A10D5B">
              <w:rPr>
                <w:rFonts w:eastAsia="Times New Roman" w:cs="Calibri"/>
                <w:color w:val="000000"/>
              </w:rPr>
              <w:t>1</w:t>
            </w:r>
          </w:p>
        </w:tc>
        <w:tc>
          <w:tcPr>
            <w:tcW w:w="3536" w:type="dxa"/>
            <w:noWrap/>
          </w:tcPr>
          <w:p w:rsidR="00B70798" w:rsidRPr="00A10D5B" w:rsidRDefault="00B70798" w:rsidP="00B70798">
            <w:pPr>
              <w:jc w:val="center"/>
              <w:cnfStyle w:val="0000001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.375+1G&gt;C</w:t>
            </w:r>
          </w:p>
        </w:tc>
        <w:tc>
          <w:tcPr>
            <w:tcW w:w="2287"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37</w:t>
            </w:r>
          </w:p>
        </w:tc>
        <w:tc>
          <w:tcPr>
            <w:tcW w:w="1545"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35</w:t>
            </w:r>
          </w:p>
        </w:tc>
      </w:tr>
      <w:tr w:rsidR="00B70798" w:rsidRPr="00A10D5B">
        <w:trPr>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r w:rsidRPr="00A10D5B">
              <w:rPr>
                <w:rFonts w:eastAsia="Times New Roman" w:cs="Calibri"/>
                <w:color w:val="000000"/>
              </w:rPr>
              <w:t>2</w:t>
            </w:r>
          </w:p>
        </w:tc>
        <w:tc>
          <w:tcPr>
            <w:tcW w:w="3536" w:type="dxa"/>
            <w:noWrap/>
          </w:tcPr>
          <w:p w:rsidR="00B70798" w:rsidRPr="00A10D5B" w:rsidRDefault="00B70798" w:rsidP="00B70798">
            <w:pPr>
              <w:jc w:val="center"/>
              <w:cnfStyle w:val="0000000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.473G&gt;A, p.Arg158His </w:t>
            </w:r>
          </w:p>
        </w:tc>
        <w:tc>
          <w:tcPr>
            <w:tcW w:w="2287"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11</w:t>
            </w:r>
          </w:p>
        </w:tc>
        <w:tc>
          <w:tcPr>
            <w:tcW w:w="1545"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13</w:t>
            </w:r>
          </w:p>
        </w:tc>
      </w:tr>
      <w:tr w:rsidR="00B70798" w:rsidRPr="00A10D5B">
        <w:trPr>
          <w:cnfStyle w:val="000000100000"/>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p>
        </w:tc>
        <w:tc>
          <w:tcPr>
            <w:tcW w:w="3536" w:type="dxa"/>
            <w:noWrap/>
          </w:tcPr>
          <w:p w:rsidR="00B70798" w:rsidRPr="00A10D5B" w:rsidRDefault="00B70798" w:rsidP="00B70798">
            <w:pPr>
              <w:jc w:val="center"/>
              <w:cnfStyle w:val="0000001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.464C&gt;T, p.Thr155Ile </w:t>
            </w:r>
          </w:p>
        </w:tc>
        <w:tc>
          <w:tcPr>
            <w:tcW w:w="2287"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53</w:t>
            </w:r>
          </w:p>
        </w:tc>
        <w:tc>
          <w:tcPr>
            <w:tcW w:w="1545"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50</w:t>
            </w:r>
          </w:p>
        </w:tc>
      </w:tr>
      <w:tr w:rsidR="00B70798" w:rsidRPr="00A10D5B">
        <w:trPr>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p>
        </w:tc>
        <w:tc>
          <w:tcPr>
            <w:tcW w:w="3536" w:type="dxa"/>
            <w:noWrap/>
          </w:tcPr>
          <w:p w:rsidR="00B70798" w:rsidRPr="00A10D5B" w:rsidRDefault="00B70798" w:rsidP="00B70798">
            <w:pPr>
              <w:jc w:val="center"/>
              <w:cnfStyle w:val="0000000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.309C&gt;A, p.Tyr103Ter </w:t>
            </w:r>
          </w:p>
        </w:tc>
        <w:tc>
          <w:tcPr>
            <w:tcW w:w="2287"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14</w:t>
            </w:r>
          </w:p>
        </w:tc>
        <w:tc>
          <w:tcPr>
            <w:tcW w:w="1545"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11</w:t>
            </w:r>
          </w:p>
        </w:tc>
      </w:tr>
      <w:tr w:rsidR="00B70798" w:rsidRPr="00A10D5B">
        <w:trPr>
          <w:cnfStyle w:val="000000100000"/>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p>
        </w:tc>
        <w:tc>
          <w:tcPr>
            <w:tcW w:w="3536" w:type="dxa"/>
            <w:noWrap/>
          </w:tcPr>
          <w:p w:rsidR="00B70798" w:rsidRPr="00A10D5B" w:rsidRDefault="00B70798" w:rsidP="00B70798">
            <w:pPr>
              <w:jc w:val="center"/>
              <w:cnfStyle w:val="0000001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.375+1G&gt;A </w:t>
            </w:r>
          </w:p>
        </w:tc>
        <w:tc>
          <w:tcPr>
            <w:tcW w:w="2287"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26</w:t>
            </w:r>
          </w:p>
        </w:tc>
        <w:tc>
          <w:tcPr>
            <w:tcW w:w="1545"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21.7</w:t>
            </w:r>
          </w:p>
        </w:tc>
      </w:tr>
      <w:tr w:rsidR="00B70798" w:rsidRPr="00A10D5B">
        <w:trPr>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r w:rsidRPr="00A10D5B">
              <w:rPr>
                <w:rFonts w:eastAsia="Times New Roman" w:cs="Calibri"/>
                <w:color w:val="000000"/>
              </w:rPr>
              <w:t>3</w:t>
            </w:r>
          </w:p>
        </w:tc>
        <w:tc>
          <w:tcPr>
            <w:tcW w:w="3536" w:type="dxa"/>
            <w:noWrap/>
          </w:tcPr>
          <w:p w:rsidR="00B70798" w:rsidRPr="00A10D5B" w:rsidRDefault="00B70798" w:rsidP="00B70798">
            <w:pPr>
              <w:jc w:val="center"/>
              <w:cnfStyle w:val="0000000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.615T&gt;A, p.Tyr205Ter </w:t>
            </w:r>
          </w:p>
        </w:tc>
        <w:tc>
          <w:tcPr>
            <w:tcW w:w="2287"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9</w:t>
            </w:r>
          </w:p>
        </w:tc>
        <w:tc>
          <w:tcPr>
            <w:tcW w:w="1545"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7.1</w:t>
            </w:r>
          </w:p>
        </w:tc>
      </w:tr>
      <w:tr w:rsidR="00B70798" w:rsidRPr="00A10D5B">
        <w:trPr>
          <w:cnfStyle w:val="000000100000"/>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p>
        </w:tc>
        <w:tc>
          <w:tcPr>
            <w:tcW w:w="3536" w:type="dxa"/>
            <w:noWrap/>
          </w:tcPr>
          <w:p w:rsidR="00B70798" w:rsidRPr="00A10D5B" w:rsidRDefault="00B70798" w:rsidP="00B70798">
            <w:pPr>
              <w:jc w:val="center"/>
              <w:cnfStyle w:val="0000001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.854_855delAG, p.Glu285GlyfsTer20 </w:t>
            </w:r>
          </w:p>
        </w:tc>
        <w:tc>
          <w:tcPr>
            <w:tcW w:w="2287"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42</w:t>
            </w:r>
          </w:p>
        </w:tc>
        <w:tc>
          <w:tcPr>
            <w:tcW w:w="1545"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41.5</w:t>
            </w:r>
          </w:p>
        </w:tc>
      </w:tr>
      <w:tr w:rsidR="00B70798" w:rsidRPr="00A10D5B">
        <w:trPr>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r w:rsidRPr="00A10D5B">
              <w:rPr>
                <w:rFonts w:eastAsia="Times New Roman" w:cs="Calibri"/>
                <w:color w:val="000000"/>
              </w:rPr>
              <w:t>4</w:t>
            </w:r>
          </w:p>
        </w:tc>
        <w:tc>
          <w:tcPr>
            <w:tcW w:w="3536" w:type="dxa"/>
            <w:noWrap/>
          </w:tcPr>
          <w:p w:rsidR="00B70798" w:rsidRPr="00A10D5B" w:rsidRDefault="00B70798" w:rsidP="00B70798">
            <w:pPr>
              <w:jc w:val="center"/>
              <w:cnfStyle w:val="0000000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.827C&gt;A, p.Ala276Asp </w:t>
            </w:r>
          </w:p>
        </w:tc>
        <w:tc>
          <w:tcPr>
            <w:tcW w:w="2287"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33</w:t>
            </w:r>
          </w:p>
        </w:tc>
        <w:tc>
          <w:tcPr>
            <w:tcW w:w="1545" w:type="dxa"/>
            <w:noWrap/>
          </w:tcPr>
          <w:p w:rsidR="00B70798" w:rsidRPr="00A10D5B" w:rsidRDefault="00B70798" w:rsidP="00B70798">
            <w:pPr>
              <w:jc w:val="center"/>
              <w:cnfStyle w:val="000000000000"/>
              <w:rPr>
                <w:rFonts w:eastAsia="Times New Roman" w:cs="Calibri"/>
                <w:color w:val="000000"/>
              </w:rPr>
            </w:pPr>
            <w:r w:rsidRPr="00A10D5B">
              <w:rPr>
                <w:rFonts w:eastAsia="Times New Roman" w:cs="Calibri"/>
                <w:color w:val="000000"/>
              </w:rPr>
              <w:t>34.9</w:t>
            </w:r>
          </w:p>
        </w:tc>
      </w:tr>
      <w:tr w:rsidR="00B70798" w:rsidRPr="00A10D5B">
        <w:trPr>
          <w:cnfStyle w:val="000000100000"/>
          <w:trHeight w:val="397"/>
          <w:jc w:val="center"/>
        </w:trPr>
        <w:tc>
          <w:tcPr>
            <w:cnfStyle w:val="001000000000"/>
            <w:tcW w:w="976" w:type="dxa"/>
            <w:noWrap/>
          </w:tcPr>
          <w:p w:rsidR="00B70798" w:rsidRPr="00A10D5B" w:rsidRDefault="00B70798" w:rsidP="00B70798">
            <w:pPr>
              <w:jc w:val="center"/>
              <w:rPr>
                <w:rFonts w:eastAsia="Times New Roman" w:cs="Calibri"/>
                <w:color w:val="000000"/>
              </w:rPr>
            </w:pPr>
            <w:r w:rsidRPr="00A10D5B">
              <w:rPr>
                <w:rFonts w:eastAsia="Times New Roman" w:cs="Calibri"/>
                <w:color w:val="000000"/>
              </w:rPr>
              <w:t>5</w:t>
            </w:r>
          </w:p>
        </w:tc>
        <w:tc>
          <w:tcPr>
            <w:tcW w:w="3536" w:type="dxa"/>
            <w:noWrap/>
          </w:tcPr>
          <w:p w:rsidR="00B70798" w:rsidRPr="00A10D5B" w:rsidRDefault="00B70798" w:rsidP="00B70798">
            <w:pPr>
              <w:jc w:val="center"/>
              <w:cnfStyle w:val="000000100000"/>
              <w:rPr>
                <w:rFonts w:eastAsia="Times New Roman" w:cs="Calibri"/>
                <w:color w:val="000000"/>
              </w:rPr>
            </w:pPr>
            <w:proofErr w:type="gramStart"/>
            <w:r w:rsidRPr="00A10D5B">
              <w:rPr>
                <w:rFonts w:eastAsia="Times New Roman" w:cs="Calibri"/>
                <w:color w:val="000000"/>
              </w:rPr>
              <w:t>c</w:t>
            </w:r>
            <w:proofErr w:type="gramEnd"/>
            <w:r w:rsidRPr="00A10D5B">
              <w:rPr>
                <w:rFonts w:eastAsia="Times New Roman" w:cs="Calibri"/>
                <w:color w:val="000000"/>
              </w:rPr>
              <w:t xml:space="preserve">.841G&gt;A, p.Asp281Asn </w:t>
            </w:r>
          </w:p>
        </w:tc>
        <w:tc>
          <w:tcPr>
            <w:tcW w:w="2287"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99</w:t>
            </w:r>
          </w:p>
        </w:tc>
        <w:tc>
          <w:tcPr>
            <w:tcW w:w="1545" w:type="dxa"/>
            <w:noWrap/>
          </w:tcPr>
          <w:p w:rsidR="00B70798" w:rsidRPr="00A10D5B" w:rsidRDefault="00B70798" w:rsidP="00B70798">
            <w:pPr>
              <w:jc w:val="center"/>
              <w:cnfStyle w:val="000000100000"/>
              <w:rPr>
                <w:rFonts w:eastAsia="Times New Roman" w:cs="Calibri"/>
                <w:color w:val="000000"/>
              </w:rPr>
            </w:pPr>
            <w:r w:rsidRPr="00A10D5B">
              <w:rPr>
                <w:rFonts w:eastAsia="Times New Roman" w:cs="Calibri"/>
                <w:color w:val="000000"/>
              </w:rPr>
              <w:t>99</w:t>
            </w:r>
          </w:p>
        </w:tc>
      </w:tr>
    </w:tbl>
    <w:p w:rsidR="00B70798" w:rsidRDefault="00B70798" w:rsidP="00FB496F">
      <w:pPr>
        <w:rPr>
          <w:rFonts w:asciiTheme="minorHAnsi" w:hAnsiTheme="minorHAnsi" w:cstheme="minorHAnsi"/>
        </w:rPr>
      </w:pPr>
    </w:p>
    <w:p w:rsidR="00767632" w:rsidRDefault="00767632">
      <w:pPr>
        <w:rPr>
          <w:rFonts w:asciiTheme="minorHAnsi" w:hAnsiTheme="minorHAnsi" w:cstheme="minorHAnsi"/>
        </w:rPr>
      </w:pPr>
      <w:r>
        <w:rPr>
          <w:rFonts w:asciiTheme="minorHAnsi" w:hAnsiTheme="minorHAnsi" w:cstheme="minorHAnsi"/>
        </w:rPr>
        <w:br w:type="page"/>
      </w:r>
    </w:p>
    <w:p w:rsidR="008D048D" w:rsidRDefault="008D048D" w:rsidP="008D048D">
      <w:pPr>
        <w:rPr>
          <w:rFonts w:asciiTheme="minorHAnsi" w:hAnsiTheme="minorHAnsi" w:cstheme="minorHAnsi"/>
        </w:rPr>
      </w:pPr>
      <w:r>
        <w:rPr>
          <w:rFonts w:asciiTheme="minorHAnsi" w:hAnsiTheme="minorHAnsi" w:cstheme="minorHAnsi"/>
        </w:rPr>
        <w:t>An r</w:t>
      </w:r>
      <w:r w:rsidRPr="008D048D">
        <w:rPr>
          <w:rFonts w:asciiTheme="minorHAnsi" w:hAnsiTheme="minorHAnsi" w:cstheme="minorHAnsi"/>
          <w:vertAlign w:val="superscript"/>
        </w:rPr>
        <w:t>2</w:t>
      </w:r>
      <w:r>
        <w:rPr>
          <w:rFonts w:asciiTheme="minorHAnsi" w:hAnsiTheme="minorHAnsi" w:cstheme="minorHAnsi"/>
        </w:rPr>
        <w:t xml:space="preserve"> correlation of </w:t>
      </w:r>
      <w:proofErr w:type="spellStart"/>
      <w:r>
        <w:rPr>
          <w:rFonts w:asciiTheme="minorHAnsi" w:hAnsiTheme="minorHAnsi" w:cstheme="minorHAnsi"/>
        </w:rPr>
        <w:t>QiaSeq</w:t>
      </w:r>
      <w:proofErr w:type="spellEnd"/>
      <w:r>
        <w:rPr>
          <w:rFonts w:asciiTheme="minorHAnsi" w:hAnsiTheme="minorHAnsi" w:cstheme="minorHAnsi"/>
        </w:rPr>
        <w:t xml:space="preserve"> LGP </w:t>
      </w:r>
      <w:proofErr w:type="spellStart"/>
      <w:r>
        <w:rPr>
          <w:rFonts w:asciiTheme="minorHAnsi" w:hAnsiTheme="minorHAnsi" w:cstheme="minorHAnsi"/>
        </w:rPr>
        <w:t>vs</w:t>
      </w:r>
      <w:proofErr w:type="spellEnd"/>
      <w:r>
        <w:rPr>
          <w:rFonts w:asciiTheme="minorHAnsi" w:hAnsiTheme="minorHAnsi" w:cstheme="minorHAnsi"/>
        </w:rPr>
        <w:t xml:space="preserve"> ERIC EQA</w:t>
      </w:r>
    </w:p>
    <w:p w:rsidR="00B70798" w:rsidRDefault="00B70798" w:rsidP="00FB496F">
      <w:pPr>
        <w:rPr>
          <w:rFonts w:asciiTheme="minorHAnsi" w:hAnsiTheme="minorHAnsi" w:cstheme="minorHAnsi"/>
        </w:rPr>
      </w:pPr>
    </w:p>
    <w:p w:rsidR="00B70798" w:rsidRDefault="00767632" w:rsidP="00FB496F">
      <w:pPr>
        <w:rPr>
          <w:rFonts w:asciiTheme="minorHAnsi" w:hAnsiTheme="minorHAnsi" w:cstheme="minorHAnsi"/>
        </w:rPr>
      </w:pPr>
      <w:r>
        <w:rPr>
          <w:noProof/>
          <w:lang w:val="en-US" w:eastAsia="en-US"/>
        </w:rPr>
        <w:drawing>
          <wp:inline distT="0" distB="0" distL="0" distR="0">
            <wp:extent cx="5638800" cy="3486150"/>
            <wp:effectExtent l="0" t="0" r="0" b="0"/>
            <wp:docPr id="11" name="Chart 11">
              <a:extLst xmlns:a="http://schemas.openxmlformats.org/drawingml/2006/main">
                <a:ext uri="{FF2B5EF4-FFF2-40B4-BE49-F238E27FC236}">
                  <a16:creationId xmlns:wpc="http://schemas.microsoft.com/office/word/2010/wordprocessingCanvas" xmlns:mc="http://schemas.openxmlformats.org/markup-compatibility/2006" xmlns:r="http://schemas.openxmlformats.org/officeDocument/2006/relationships" xmlns:m="http://schemas.openxmlformats.org/officeDocument/2006/math" xmlns:wp14="http://schemas.microsoft.com/office/word/2010/wordprocessingDrawing" xmlns:wp="http://schemas.openxmlformats.org/drawingml/2006/wordprocessingDrawing"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xmlns:mv="urn:schemas-microsoft-com:mac:vml" xmlns:ve="http://schemas.openxmlformats.org/markup-compatibility/2006" xmlns:mo="http://schemas.microsoft.com/office/mac/office/2008/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767632" w:rsidRDefault="00767632" w:rsidP="00FB496F">
      <w:pPr>
        <w:rPr>
          <w:rFonts w:asciiTheme="minorHAnsi" w:hAnsiTheme="minorHAnsi" w:cstheme="minorHAnsi"/>
        </w:rPr>
      </w:pPr>
    </w:p>
    <w:p w:rsidR="008D048D" w:rsidRDefault="008D048D" w:rsidP="008D048D">
      <w:pPr>
        <w:rPr>
          <w:rFonts w:asciiTheme="minorHAnsi" w:hAnsiTheme="minorHAnsi" w:cstheme="minorHAnsi"/>
        </w:rPr>
      </w:pPr>
      <w:r>
        <w:rPr>
          <w:rFonts w:asciiTheme="minorHAnsi" w:hAnsiTheme="minorHAnsi" w:cstheme="minorHAnsi"/>
        </w:rPr>
        <w:t xml:space="preserve">A Bland-Altman analysis of </w:t>
      </w:r>
      <w:proofErr w:type="spellStart"/>
      <w:r>
        <w:rPr>
          <w:rFonts w:asciiTheme="minorHAnsi" w:hAnsiTheme="minorHAnsi" w:cstheme="minorHAnsi"/>
        </w:rPr>
        <w:t>QiaSeq</w:t>
      </w:r>
      <w:proofErr w:type="spellEnd"/>
      <w:r>
        <w:rPr>
          <w:rFonts w:asciiTheme="minorHAnsi" w:hAnsiTheme="minorHAnsi" w:cstheme="minorHAnsi"/>
        </w:rPr>
        <w:t xml:space="preserve"> </w:t>
      </w:r>
      <w:proofErr w:type="spellStart"/>
      <w:r>
        <w:rPr>
          <w:rFonts w:asciiTheme="minorHAnsi" w:hAnsiTheme="minorHAnsi" w:cstheme="minorHAnsi"/>
        </w:rPr>
        <w:t>vs</w:t>
      </w:r>
      <w:proofErr w:type="spellEnd"/>
      <w:r>
        <w:rPr>
          <w:rFonts w:asciiTheme="minorHAnsi" w:hAnsiTheme="minorHAnsi" w:cstheme="minorHAnsi"/>
        </w:rPr>
        <w:t xml:space="preserve"> ERIC EQA</w:t>
      </w:r>
    </w:p>
    <w:p w:rsidR="008D048D" w:rsidRDefault="001F653D" w:rsidP="00FB496F">
      <w:pPr>
        <w:rPr>
          <w:rFonts w:asciiTheme="minorHAnsi" w:hAnsiTheme="minorHAnsi" w:cstheme="minorHAnsi"/>
        </w:rPr>
      </w:pPr>
      <w:r w:rsidRPr="001F653D">
        <w:rPr>
          <w:rFonts w:asciiTheme="minorHAnsi" w:hAnsiTheme="minorHAnsi" w:cstheme="minorHAnsi"/>
          <w:noProof/>
        </w:rPr>
        <w:pict>
          <v:shape id="_x0000_s1033" type="#_x0000_t75" style="position:absolute;margin-left:14.05pt;margin-top:103.45pt;width:381pt;height:249.75pt;z-index:251665408;mso-position-horizontal-relative:text;mso-position-vertical-relative:text" filled="t">
            <v:imagedata r:id="rId134" o:title=""/>
          </v:shape>
          <o:OLEObject Type="Embed" ProgID="Prism8.Document" ShapeID="_x0000_s1033" DrawAspect="Content" ObjectID="_1529149602" r:id="rId135"/>
        </w:pict>
      </w:r>
    </w:p>
    <w:tbl>
      <w:tblPr>
        <w:tblStyle w:val="ListTable6ColorfulAccent1"/>
        <w:tblW w:w="2236" w:type="dxa"/>
        <w:jc w:val="center"/>
        <w:tblLook w:val="04A0"/>
      </w:tblPr>
      <w:tblGrid>
        <w:gridCol w:w="1118"/>
        <w:gridCol w:w="1118"/>
      </w:tblGrid>
      <w:tr w:rsidR="008D048D" w:rsidRPr="008D048D">
        <w:trPr>
          <w:cnfStyle w:val="100000000000"/>
          <w:trHeight w:val="300"/>
          <w:jc w:val="center"/>
        </w:trPr>
        <w:tc>
          <w:tcPr>
            <w:cnfStyle w:val="001000000000"/>
            <w:tcW w:w="1118" w:type="dxa"/>
            <w:noWrap/>
          </w:tcPr>
          <w:p w:rsidR="008D048D" w:rsidRPr="008D048D" w:rsidRDefault="008D048D" w:rsidP="008D048D">
            <w:pPr>
              <w:rPr>
                <w:rFonts w:ascii="Arial" w:eastAsia="Times New Roman" w:hAnsi="Arial" w:cs="Arial"/>
                <w:sz w:val="20"/>
                <w:szCs w:val="20"/>
              </w:rPr>
            </w:pPr>
            <w:r w:rsidRPr="008D048D">
              <w:rPr>
                <w:rFonts w:ascii="Arial" w:eastAsia="Times New Roman" w:hAnsi="Arial" w:cs="Arial"/>
                <w:sz w:val="20"/>
                <w:szCs w:val="20"/>
              </w:rPr>
              <w:t>Bias</w:t>
            </w:r>
          </w:p>
        </w:tc>
        <w:tc>
          <w:tcPr>
            <w:tcW w:w="1118" w:type="dxa"/>
            <w:noWrap/>
          </w:tcPr>
          <w:p w:rsidR="008D048D" w:rsidRPr="008D048D" w:rsidRDefault="008D048D" w:rsidP="008D048D">
            <w:pPr>
              <w:jc w:val="right"/>
              <w:cnfStyle w:val="100000000000"/>
              <w:rPr>
                <w:rFonts w:ascii="Arial" w:eastAsia="Times New Roman" w:hAnsi="Arial" w:cs="Arial"/>
                <w:sz w:val="20"/>
                <w:szCs w:val="20"/>
              </w:rPr>
            </w:pPr>
            <w:r w:rsidRPr="008D048D">
              <w:rPr>
                <w:rFonts w:ascii="Arial" w:eastAsia="Times New Roman" w:hAnsi="Arial" w:cs="Arial"/>
                <w:sz w:val="20"/>
                <w:szCs w:val="20"/>
              </w:rPr>
              <w:t>1.2</w:t>
            </w:r>
          </w:p>
        </w:tc>
      </w:tr>
      <w:tr w:rsidR="008D048D" w:rsidRPr="008D048D">
        <w:trPr>
          <w:cnfStyle w:val="000000100000"/>
          <w:trHeight w:val="300"/>
          <w:jc w:val="center"/>
        </w:trPr>
        <w:tc>
          <w:tcPr>
            <w:cnfStyle w:val="001000000000"/>
            <w:tcW w:w="1118" w:type="dxa"/>
            <w:noWrap/>
          </w:tcPr>
          <w:p w:rsidR="008D048D" w:rsidRPr="008D048D" w:rsidRDefault="008D048D" w:rsidP="008D048D">
            <w:pPr>
              <w:rPr>
                <w:rFonts w:ascii="Arial" w:eastAsia="Times New Roman" w:hAnsi="Arial" w:cs="Arial"/>
                <w:sz w:val="20"/>
                <w:szCs w:val="20"/>
              </w:rPr>
            </w:pPr>
            <w:r w:rsidRPr="008D048D">
              <w:rPr>
                <w:rFonts w:ascii="Arial" w:eastAsia="Times New Roman" w:hAnsi="Arial" w:cs="Arial"/>
                <w:sz w:val="20"/>
                <w:szCs w:val="20"/>
              </w:rPr>
              <w:t>SD of bias</w:t>
            </w:r>
          </w:p>
        </w:tc>
        <w:tc>
          <w:tcPr>
            <w:tcW w:w="1118" w:type="dxa"/>
            <w:noWrap/>
          </w:tcPr>
          <w:p w:rsidR="008D048D" w:rsidRPr="008D048D" w:rsidRDefault="008D048D" w:rsidP="008D048D">
            <w:pPr>
              <w:jc w:val="right"/>
              <w:cnfStyle w:val="000000100000"/>
              <w:rPr>
                <w:rFonts w:ascii="Arial" w:eastAsia="Times New Roman" w:hAnsi="Arial" w:cs="Arial"/>
                <w:sz w:val="20"/>
                <w:szCs w:val="20"/>
              </w:rPr>
            </w:pPr>
            <w:r w:rsidRPr="008D048D">
              <w:rPr>
                <w:rFonts w:ascii="Arial" w:eastAsia="Times New Roman" w:hAnsi="Arial" w:cs="Arial"/>
                <w:sz w:val="20"/>
                <w:szCs w:val="20"/>
              </w:rPr>
              <w:t>2.208</w:t>
            </w:r>
          </w:p>
        </w:tc>
      </w:tr>
      <w:tr w:rsidR="008D048D" w:rsidRPr="008D048D">
        <w:trPr>
          <w:trHeight w:val="300"/>
          <w:jc w:val="center"/>
        </w:trPr>
        <w:tc>
          <w:tcPr>
            <w:cnfStyle w:val="001000000000"/>
            <w:tcW w:w="2236" w:type="dxa"/>
            <w:gridSpan w:val="2"/>
            <w:noWrap/>
          </w:tcPr>
          <w:p w:rsidR="008D048D" w:rsidRPr="008D048D" w:rsidRDefault="008D048D" w:rsidP="008D048D">
            <w:pPr>
              <w:rPr>
                <w:rFonts w:ascii="Arial" w:eastAsia="Times New Roman" w:hAnsi="Arial" w:cs="Arial"/>
                <w:sz w:val="20"/>
                <w:szCs w:val="20"/>
              </w:rPr>
            </w:pPr>
            <w:r w:rsidRPr="008D048D">
              <w:rPr>
                <w:rFonts w:ascii="Arial" w:eastAsia="Times New Roman" w:hAnsi="Arial" w:cs="Arial"/>
                <w:sz w:val="20"/>
                <w:szCs w:val="20"/>
              </w:rPr>
              <w:t>95% Limits of Agreement</w:t>
            </w:r>
          </w:p>
        </w:tc>
      </w:tr>
      <w:tr w:rsidR="008D048D" w:rsidRPr="008D048D">
        <w:trPr>
          <w:cnfStyle w:val="000000100000"/>
          <w:trHeight w:val="300"/>
          <w:jc w:val="center"/>
        </w:trPr>
        <w:tc>
          <w:tcPr>
            <w:cnfStyle w:val="001000000000"/>
            <w:tcW w:w="1118" w:type="dxa"/>
            <w:noWrap/>
          </w:tcPr>
          <w:p w:rsidR="008D048D" w:rsidRPr="008D048D" w:rsidRDefault="008D048D" w:rsidP="008D048D">
            <w:pPr>
              <w:jc w:val="right"/>
              <w:rPr>
                <w:rFonts w:ascii="Arial" w:eastAsia="Times New Roman" w:hAnsi="Arial" w:cs="Arial"/>
                <w:sz w:val="20"/>
                <w:szCs w:val="20"/>
              </w:rPr>
            </w:pPr>
            <w:r w:rsidRPr="008D048D">
              <w:rPr>
                <w:rFonts w:ascii="Arial" w:eastAsia="Times New Roman" w:hAnsi="Arial" w:cs="Arial"/>
                <w:sz w:val="20"/>
                <w:szCs w:val="20"/>
              </w:rPr>
              <w:t>From</w:t>
            </w:r>
          </w:p>
        </w:tc>
        <w:tc>
          <w:tcPr>
            <w:tcW w:w="1118" w:type="dxa"/>
            <w:noWrap/>
          </w:tcPr>
          <w:p w:rsidR="008D048D" w:rsidRPr="008D048D" w:rsidRDefault="008D048D" w:rsidP="008D048D">
            <w:pPr>
              <w:jc w:val="right"/>
              <w:cnfStyle w:val="000000100000"/>
              <w:rPr>
                <w:rFonts w:ascii="Arial" w:eastAsia="Times New Roman" w:hAnsi="Arial" w:cs="Arial"/>
                <w:sz w:val="20"/>
                <w:szCs w:val="20"/>
              </w:rPr>
            </w:pPr>
            <w:r w:rsidRPr="008D048D">
              <w:rPr>
                <w:rFonts w:ascii="Arial" w:eastAsia="Times New Roman" w:hAnsi="Arial" w:cs="Arial"/>
                <w:sz w:val="20"/>
                <w:szCs w:val="20"/>
              </w:rPr>
              <w:t>-3.128</w:t>
            </w:r>
          </w:p>
        </w:tc>
      </w:tr>
      <w:tr w:rsidR="008D048D" w:rsidRPr="008D048D">
        <w:trPr>
          <w:trHeight w:val="300"/>
          <w:jc w:val="center"/>
        </w:trPr>
        <w:tc>
          <w:tcPr>
            <w:cnfStyle w:val="001000000000"/>
            <w:tcW w:w="1118" w:type="dxa"/>
            <w:noWrap/>
          </w:tcPr>
          <w:p w:rsidR="008D048D" w:rsidRPr="008D048D" w:rsidRDefault="008D048D" w:rsidP="008D048D">
            <w:pPr>
              <w:jc w:val="right"/>
              <w:rPr>
                <w:rFonts w:ascii="Arial" w:eastAsia="Times New Roman" w:hAnsi="Arial" w:cs="Arial"/>
                <w:sz w:val="20"/>
                <w:szCs w:val="20"/>
              </w:rPr>
            </w:pPr>
            <w:r w:rsidRPr="008D048D">
              <w:rPr>
                <w:rFonts w:ascii="Arial" w:eastAsia="Times New Roman" w:hAnsi="Arial" w:cs="Arial"/>
                <w:sz w:val="20"/>
                <w:szCs w:val="20"/>
              </w:rPr>
              <w:t>To</w:t>
            </w:r>
          </w:p>
        </w:tc>
        <w:tc>
          <w:tcPr>
            <w:tcW w:w="1118" w:type="dxa"/>
            <w:noWrap/>
          </w:tcPr>
          <w:p w:rsidR="008D048D" w:rsidRPr="008D048D" w:rsidRDefault="008D048D" w:rsidP="008D048D">
            <w:pPr>
              <w:jc w:val="right"/>
              <w:cnfStyle w:val="000000000000"/>
              <w:rPr>
                <w:rFonts w:ascii="Arial" w:eastAsia="Times New Roman" w:hAnsi="Arial" w:cs="Arial"/>
                <w:sz w:val="20"/>
                <w:szCs w:val="20"/>
              </w:rPr>
            </w:pPr>
            <w:r w:rsidRPr="008D048D">
              <w:rPr>
                <w:rFonts w:ascii="Arial" w:eastAsia="Times New Roman" w:hAnsi="Arial" w:cs="Arial"/>
                <w:sz w:val="20"/>
                <w:szCs w:val="20"/>
              </w:rPr>
              <w:t>5.528</w:t>
            </w:r>
          </w:p>
        </w:tc>
      </w:tr>
    </w:tbl>
    <w:p w:rsidR="00767632" w:rsidRDefault="00767632"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rsidP="00FB496F">
      <w:pPr>
        <w:rPr>
          <w:rFonts w:asciiTheme="minorHAnsi" w:hAnsiTheme="minorHAnsi" w:cstheme="minorHAnsi"/>
        </w:rPr>
      </w:pPr>
    </w:p>
    <w:p w:rsidR="008D048D" w:rsidRDefault="008D048D">
      <w:pPr>
        <w:rPr>
          <w:rFonts w:asciiTheme="minorHAnsi" w:hAnsiTheme="minorHAnsi" w:cstheme="minorHAnsi"/>
        </w:rPr>
      </w:pPr>
      <w:r>
        <w:rPr>
          <w:rFonts w:asciiTheme="minorHAnsi" w:hAnsiTheme="minorHAnsi" w:cstheme="minorHAnsi"/>
        </w:rPr>
        <w:br w:type="page"/>
      </w:r>
    </w:p>
    <w:p w:rsidR="00767632" w:rsidRPr="006B34B4" w:rsidRDefault="00767632" w:rsidP="00FB496F">
      <w:pPr>
        <w:rPr>
          <w:rFonts w:asciiTheme="minorHAnsi" w:hAnsiTheme="minorHAnsi" w:cstheme="minorHAnsi"/>
        </w:rPr>
      </w:pPr>
    </w:p>
    <w:p w:rsidR="00B70798" w:rsidRPr="00B32D5B" w:rsidRDefault="00A10D5B" w:rsidP="00B70798">
      <w:pPr>
        <w:pStyle w:val="Heading2"/>
      </w:pPr>
      <w:bookmarkStart w:id="681" w:name="_Toc44066538"/>
      <w:r>
        <w:t>9</w:t>
      </w:r>
      <w:r w:rsidR="00B70798" w:rsidRPr="00B32D5B">
        <w:t>.3 Interpretation</w:t>
      </w:r>
      <w:bookmarkEnd w:id="681"/>
    </w:p>
    <w:p w:rsidR="00FB496F" w:rsidRPr="006B34B4" w:rsidRDefault="00FB496F" w:rsidP="00FB496F">
      <w:pPr>
        <w:rPr>
          <w:rFonts w:asciiTheme="minorHAnsi" w:hAnsiTheme="minorHAnsi" w:cstheme="minorHAnsi"/>
        </w:rPr>
      </w:pPr>
    </w:p>
    <w:p w:rsidR="006B34B4" w:rsidRPr="006B34B4" w:rsidRDefault="00E25592" w:rsidP="006B34B4">
      <w:pPr>
        <w:rPr>
          <w:rFonts w:asciiTheme="minorHAnsi" w:eastAsia="Times New Roman" w:hAnsiTheme="minorHAnsi" w:cstheme="minorHAnsi"/>
        </w:rPr>
      </w:pPr>
      <w:r>
        <w:rPr>
          <w:rFonts w:asciiTheme="minorHAnsi" w:eastAsia="Times New Roman" w:hAnsiTheme="minorHAnsi" w:cstheme="minorHAnsi"/>
        </w:rPr>
        <w:t>Reproducibility for both the</w:t>
      </w:r>
      <w:r w:rsidR="006B34B4" w:rsidRPr="006B34B4">
        <w:rPr>
          <w:rFonts w:asciiTheme="minorHAnsi" w:eastAsia="Times New Roman" w:hAnsiTheme="minorHAnsi" w:cstheme="minorHAnsi"/>
        </w:rPr>
        <w:t xml:space="preserve"> </w:t>
      </w:r>
      <w:proofErr w:type="spellStart"/>
      <w:r w:rsidR="006B34B4" w:rsidRPr="006B34B4">
        <w:rPr>
          <w:rFonts w:asciiTheme="minorHAnsi" w:eastAsia="Times New Roman" w:hAnsiTheme="minorHAnsi" w:cstheme="minorHAnsi"/>
        </w:rPr>
        <w:t>QiaSeq</w:t>
      </w:r>
      <w:proofErr w:type="spellEnd"/>
      <w:r w:rsidR="006B34B4" w:rsidRPr="006B34B4">
        <w:rPr>
          <w:rFonts w:asciiTheme="minorHAnsi" w:eastAsia="Times New Roman" w:hAnsiTheme="minorHAnsi" w:cstheme="minorHAnsi"/>
        </w:rPr>
        <w:t xml:space="preserve"> </w:t>
      </w:r>
      <w:r>
        <w:rPr>
          <w:rFonts w:asciiTheme="minorHAnsi" w:eastAsia="Times New Roman" w:hAnsiTheme="minorHAnsi" w:cstheme="minorHAnsi"/>
        </w:rPr>
        <w:t xml:space="preserve">MGP and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LGP against their respective </w:t>
      </w:r>
      <w:proofErr w:type="spellStart"/>
      <w:r>
        <w:rPr>
          <w:rFonts w:asciiTheme="minorHAnsi" w:eastAsia="Times New Roman" w:hAnsiTheme="minorHAnsi" w:cstheme="minorHAnsi"/>
        </w:rPr>
        <w:t>EQAs</w:t>
      </w:r>
      <w:proofErr w:type="spellEnd"/>
      <w:r>
        <w:rPr>
          <w:rFonts w:asciiTheme="minorHAnsi" w:eastAsia="Times New Roman" w:hAnsiTheme="minorHAnsi" w:cstheme="minorHAnsi"/>
        </w:rPr>
        <w:t xml:space="preserve"> is excellent as shown by both r</w:t>
      </w:r>
      <w:r w:rsidRPr="00E25592">
        <w:rPr>
          <w:rFonts w:asciiTheme="minorHAnsi" w:eastAsia="Times New Roman" w:hAnsiTheme="minorHAnsi" w:cstheme="minorHAnsi"/>
          <w:vertAlign w:val="superscript"/>
        </w:rPr>
        <w:t>2</w:t>
      </w:r>
      <w:r>
        <w:rPr>
          <w:rFonts w:asciiTheme="minorHAnsi" w:eastAsia="Times New Roman" w:hAnsiTheme="minorHAnsi" w:cstheme="minorHAnsi"/>
        </w:rPr>
        <w:t xml:space="preserve"> and Bland-Altman analysis. The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MGP has an r</w:t>
      </w:r>
      <w:r w:rsidRPr="00E25592">
        <w:rPr>
          <w:rFonts w:asciiTheme="minorHAnsi" w:eastAsia="Times New Roman" w:hAnsiTheme="minorHAnsi" w:cstheme="minorHAnsi"/>
          <w:vertAlign w:val="superscript"/>
        </w:rPr>
        <w:t>2</w:t>
      </w:r>
      <w:r>
        <w:rPr>
          <w:rFonts w:asciiTheme="minorHAnsi" w:eastAsia="Times New Roman" w:hAnsiTheme="minorHAnsi" w:cstheme="minorHAnsi"/>
        </w:rPr>
        <w:t xml:space="preserve"> correlation of &gt;0.97 and a bias of only 0.14%. </w:t>
      </w:r>
      <w:proofErr w:type="gramStart"/>
      <w:r>
        <w:rPr>
          <w:rFonts w:asciiTheme="minorHAnsi" w:eastAsia="Times New Roman" w:hAnsiTheme="minorHAnsi" w:cstheme="minorHAnsi"/>
        </w:rPr>
        <w:t xml:space="preserve">Likewise the </w:t>
      </w:r>
      <w:proofErr w:type="spellStart"/>
      <w:r>
        <w:rPr>
          <w:rFonts w:asciiTheme="minorHAnsi" w:eastAsia="Times New Roman" w:hAnsiTheme="minorHAnsi" w:cstheme="minorHAnsi"/>
        </w:rPr>
        <w:t>QiaSeq</w:t>
      </w:r>
      <w:proofErr w:type="spellEnd"/>
      <w:r>
        <w:rPr>
          <w:rFonts w:asciiTheme="minorHAnsi" w:eastAsia="Times New Roman" w:hAnsiTheme="minorHAnsi" w:cstheme="minorHAnsi"/>
        </w:rPr>
        <w:t xml:space="preserve"> LGP shown an r</w:t>
      </w:r>
      <w:r w:rsidRPr="00E25592">
        <w:rPr>
          <w:rFonts w:asciiTheme="minorHAnsi" w:eastAsia="Times New Roman" w:hAnsiTheme="minorHAnsi" w:cstheme="minorHAnsi"/>
          <w:vertAlign w:val="superscript"/>
        </w:rPr>
        <w:t>2</w:t>
      </w:r>
      <w:r>
        <w:rPr>
          <w:rFonts w:asciiTheme="minorHAnsi" w:eastAsia="Times New Roman" w:hAnsiTheme="minorHAnsi" w:cstheme="minorHAnsi"/>
        </w:rPr>
        <w:t xml:space="preserve"> correlation of &gt;0.99 and a bias of only 1.2%.</w:t>
      </w:r>
      <w:proofErr w:type="gramEnd"/>
    </w:p>
    <w:p w:rsidR="00FB496F" w:rsidRPr="00B32D5B" w:rsidRDefault="00FB496F" w:rsidP="003F3C97">
      <w:pPr>
        <w:rPr>
          <w:rFonts w:asciiTheme="minorHAnsi" w:hAnsiTheme="minorHAnsi" w:cstheme="minorHAnsi"/>
          <w:b/>
          <w:bCs/>
          <w:sz w:val="20"/>
          <w:szCs w:val="20"/>
        </w:rPr>
      </w:pPr>
    </w:p>
    <w:p w:rsidR="00FB496F" w:rsidRPr="00E25592" w:rsidRDefault="00E25592" w:rsidP="003F3C97">
      <w:pPr>
        <w:rPr>
          <w:rFonts w:asciiTheme="minorHAnsi" w:hAnsiTheme="minorHAnsi" w:cstheme="minorHAnsi"/>
        </w:rPr>
      </w:pPr>
      <w:r w:rsidRPr="00E25592">
        <w:rPr>
          <w:rFonts w:asciiTheme="minorHAnsi" w:hAnsiTheme="minorHAnsi" w:cstheme="minorHAnsi"/>
        </w:rPr>
        <w:t>In addition, the</w:t>
      </w:r>
      <w:r w:rsidR="00B32D5B" w:rsidRPr="00E25592">
        <w:rPr>
          <w:rFonts w:asciiTheme="minorHAnsi" w:hAnsiTheme="minorHAnsi" w:cstheme="minorHAnsi"/>
        </w:rPr>
        <w:t xml:space="preserve"> </w:t>
      </w:r>
      <w:proofErr w:type="spellStart"/>
      <w:r w:rsidR="00B32D5B" w:rsidRPr="00E25592">
        <w:rPr>
          <w:rFonts w:asciiTheme="minorHAnsi" w:hAnsiTheme="minorHAnsi" w:cstheme="minorHAnsi"/>
        </w:rPr>
        <w:t>QiaSeq</w:t>
      </w:r>
      <w:proofErr w:type="spellEnd"/>
      <w:r w:rsidR="00B32D5B" w:rsidRPr="00E25592">
        <w:rPr>
          <w:rFonts w:asciiTheme="minorHAnsi" w:hAnsiTheme="minorHAnsi" w:cstheme="minorHAnsi"/>
        </w:rPr>
        <w:t xml:space="preserve"> methodology is able to detect </w:t>
      </w:r>
      <w:proofErr w:type="spellStart"/>
      <w:r>
        <w:rPr>
          <w:rFonts w:asciiTheme="minorHAnsi" w:hAnsiTheme="minorHAnsi" w:cstheme="minorHAnsi"/>
        </w:rPr>
        <w:t>indels</w:t>
      </w:r>
      <w:proofErr w:type="spellEnd"/>
      <w:r>
        <w:rPr>
          <w:rFonts w:asciiTheme="minorHAnsi" w:hAnsiTheme="minorHAnsi" w:cstheme="minorHAnsi"/>
        </w:rPr>
        <w:t xml:space="preserve"> of over 100 </w:t>
      </w:r>
      <w:proofErr w:type="spellStart"/>
      <w:r>
        <w:rPr>
          <w:rFonts w:asciiTheme="minorHAnsi" w:hAnsiTheme="minorHAnsi" w:cstheme="minorHAnsi"/>
        </w:rPr>
        <w:t>bp</w:t>
      </w:r>
      <w:proofErr w:type="spellEnd"/>
      <w:r>
        <w:rPr>
          <w:rFonts w:asciiTheme="minorHAnsi" w:hAnsiTheme="minorHAnsi" w:cstheme="minorHAnsi"/>
        </w:rPr>
        <w:t xml:space="preserve"> as evidences by the successful detection of </w:t>
      </w:r>
      <w:r w:rsidR="00B32D5B" w:rsidRPr="00E25592">
        <w:rPr>
          <w:rFonts w:asciiTheme="minorHAnsi" w:hAnsiTheme="minorHAnsi" w:cstheme="minorHAnsi"/>
        </w:rPr>
        <w:t xml:space="preserve">FTL3-ITDs of over 100 </w:t>
      </w:r>
      <w:proofErr w:type="spellStart"/>
      <w:r w:rsidR="00B32D5B" w:rsidRPr="00E25592">
        <w:rPr>
          <w:rFonts w:asciiTheme="minorHAnsi" w:hAnsiTheme="minorHAnsi" w:cstheme="minorHAnsi"/>
        </w:rPr>
        <w:t>bp</w:t>
      </w:r>
      <w:proofErr w:type="spellEnd"/>
      <w:r>
        <w:rPr>
          <w:rFonts w:asciiTheme="minorHAnsi" w:hAnsiTheme="minorHAnsi" w:cstheme="minorHAnsi"/>
        </w:rPr>
        <w:t>. This performance is superior when compared to the TSCA method.</w:t>
      </w:r>
    </w:p>
    <w:p w:rsidR="00FB496F" w:rsidRPr="00B32D5B" w:rsidRDefault="00FB496F" w:rsidP="003F3C97">
      <w:pPr>
        <w:rPr>
          <w:rFonts w:asciiTheme="minorHAnsi" w:hAnsiTheme="minorHAnsi" w:cstheme="minorHAnsi"/>
          <w:b/>
          <w:bCs/>
          <w:sz w:val="20"/>
          <w:szCs w:val="20"/>
        </w:rPr>
      </w:pPr>
    </w:p>
    <w:p w:rsidR="003F3C97" w:rsidRPr="00B32D5B" w:rsidRDefault="00A10D5B" w:rsidP="00B32D5B">
      <w:pPr>
        <w:pStyle w:val="Heading2"/>
      </w:pPr>
      <w:bookmarkStart w:id="682" w:name="_Toc44066539"/>
      <w:r>
        <w:t>9</w:t>
      </w:r>
      <w:r w:rsidR="003F3C97" w:rsidRPr="00B32D5B">
        <w:t>.</w:t>
      </w:r>
      <w:r w:rsidR="00B32D5B">
        <w:t>4</w:t>
      </w:r>
      <w:r w:rsidR="003F3C97" w:rsidRPr="00B32D5B">
        <w:t xml:space="preserve"> Outcome / limitations</w:t>
      </w:r>
      <w:bookmarkEnd w:id="682"/>
    </w:p>
    <w:p w:rsidR="003F3C97" w:rsidRPr="00B8750F" w:rsidRDefault="003F3C97" w:rsidP="003F3C97">
      <w:pPr>
        <w:pStyle w:val="ListParagraph"/>
        <w:numPr>
          <w:ilvl w:val="0"/>
          <w:numId w:val="36"/>
        </w:numPr>
        <w:rPr>
          <w:rFonts w:asciiTheme="minorHAnsi" w:eastAsia="Times New Roman" w:hAnsiTheme="minorHAnsi" w:cstheme="minorHAnsi"/>
        </w:rPr>
      </w:pPr>
      <w:r w:rsidRPr="00B8750F">
        <w:rPr>
          <w:rFonts w:asciiTheme="minorHAnsi" w:eastAsia="Times New Roman" w:hAnsiTheme="minorHAnsi" w:cstheme="minorHAnsi"/>
        </w:rPr>
        <w:t>The results fulfil the validation requirements for Reproducibility</w:t>
      </w:r>
    </w:p>
    <w:p w:rsidR="003F3C97" w:rsidRPr="00A10D5B" w:rsidRDefault="003F3C97" w:rsidP="003F3C97">
      <w:pPr>
        <w:rPr>
          <w:rFonts w:asciiTheme="minorHAnsi" w:hAnsiTheme="minorHAnsi" w:cstheme="minorHAnsi"/>
        </w:rPr>
      </w:pPr>
    </w:p>
    <w:p w:rsidR="00B30BF1" w:rsidRPr="00A10D5B" w:rsidRDefault="00B30BF1" w:rsidP="0049250F">
      <w:pPr>
        <w:rPr>
          <w:rFonts w:asciiTheme="minorHAnsi" w:hAnsiTheme="minorHAnsi" w:cstheme="minorHAnsi"/>
        </w:rPr>
      </w:pPr>
    </w:p>
    <w:p w:rsidR="009819B4" w:rsidRPr="00A10D5B" w:rsidRDefault="009819B4" w:rsidP="000630B8">
      <w:pPr>
        <w:rPr>
          <w:rFonts w:asciiTheme="minorHAnsi" w:eastAsia="Times New Roman" w:hAnsiTheme="minorHAnsi" w:cstheme="minorHAnsi"/>
        </w:rPr>
      </w:pPr>
    </w:p>
    <w:p w:rsidR="000630B8" w:rsidRPr="00A10D5B" w:rsidRDefault="000630B8" w:rsidP="0049250F">
      <w:pPr>
        <w:rPr>
          <w:rFonts w:asciiTheme="minorHAnsi" w:hAnsiTheme="minorHAnsi" w:cstheme="minorHAnsi"/>
        </w:rPr>
      </w:pPr>
    </w:p>
    <w:p w:rsidR="002F447F" w:rsidRDefault="002F447F">
      <w:pPr>
        <w:rPr>
          <w:rFonts w:ascii="Arial" w:eastAsiaTheme="majorEastAsia" w:hAnsi="Arial" w:cstheme="majorBidi"/>
          <w:b/>
          <w:bCs/>
          <w:kern w:val="32"/>
          <w:sz w:val="28"/>
          <w:szCs w:val="32"/>
        </w:rPr>
      </w:pPr>
      <w:r>
        <w:br w:type="page"/>
      </w:r>
    </w:p>
    <w:p w:rsidR="0024678C" w:rsidRPr="00743CAB" w:rsidRDefault="001B6805" w:rsidP="0024678C">
      <w:pPr>
        <w:pStyle w:val="Heading1"/>
      </w:pPr>
      <w:bookmarkStart w:id="683" w:name="_Toc44066540"/>
      <w:r>
        <w:t xml:space="preserve">SECTION </w:t>
      </w:r>
      <w:proofErr w:type="gramStart"/>
      <w:r w:rsidR="00A10D5B">
        <w:t>10</w:t>
      </w:r>
      <w:r w:rsidR="00601AC2">
        <w:t>.0</w:t>
      </w:r>
      <w:r w:rsidR="0024678C" w:rsidRPr="00743CAB">
        <w:t xml:space="preserve"> :</w:t>
      </w:r>
      <w:proofErr w:type="gramEnd"/>
      <w:r w:rsidR="0024678C" w:rsidRPr="00743CAB">
        <w:t xml:space="preserve"> Limit of Detection</w:t>
      </w:r>
      <w:r w:rsidR="00B95C55" w:rsidRPr="00743CAB">
        <w:t>/Quantification</w:t>
      </w:r>
      <w:r w:rsidR="0024678C" w:rsidRPr="00743CAB">
        <w:t xml:space="preserve"> Validation / Verification</w:t>
      </w:r>
      <w:bookmarkEnd w:id="683"/>
    </w:p>
    <w:p w:rsidR="0024678C" w:rsidRPr="00743CAB" w:rsidRDefault="0024678C" w:rsidP="0024678C">
      <w:r w:rsidRPr="00743CAB">
        <w:t xml:space="preserve">(Lower Limit Of Detection determined empirically by determining the lowest quantity of the </w:t>
      </w:r>
      <w:proofErr w:type="spellStart"/>
      <w:r w:rsidRPr="00743CAB">
        <w:t>analyte</w:t>
      </w:r>
      <w:proofErr w:type="spellEnd"/>
      <w:r w:rsidRPr="00743CAB">
        <w:t xml:space="preserve"> that can be distinguished from background signal noise (e.g. in a blank) or by extrapolation from a standard curve – state which method you are using) </w:t>
      </w:r>
    </w:p>
    <w:p w:rsidR="0024678C" w:rsidRPr="00743CAB" w:rsidRDefault="0024678C" w:rsidP="0024678C">
      <w:r w:rsidRPr="00743CAB">
        <w:t>If this is not required enter Not Applicable and state why (refer also to Table 1) and delete the Work plan &amp; Partial results and conclusions sections</w:t>
      </w:r>
    </w:p>
    <w:p w:rsidR="0024678C" w:rsidRPr="00743CAB" w:rsidRDefault="00A10D5B" w:rsidP="0024678C">
      <w:pPr>
        <w:pStyle w:val="Heading2"/>
      </w:pPr>
      <w:bookmarkStart w:id="684" w:name="_Toc44066541"/>
      <w:r>
        <w:t>10</w:t>
      </w:r>
      <w:r w:rsidR="00601AC2">
        <w:t>.</w:t>
      </w:r>
      <w:r w:rsidR="0024678C" w:rsidRPr="00743CAB">
        <w:t>1 Work plan</w:t>
      </w:r>
      <w:bookmarkEnd w:id="684"/>
    </w:p>
    <w:tbl>
      <w:tblPr>
        <w:tblW w:w="105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534"/>
      </w:tblGrid>
      <w:tr w:rsidR="0024678C" w:rsidRPr="00601AC2">
        <w:trPr>
          <w:trHeight w:val="1077"/>
        </w:trPr>
        <w:tc>
          <w:tcPr>
            <w:tcW w:w="1985" w:type="dxa"/>
            <w:shd w:val="clear" w:color="auto" w:fill="auto"/>
            <w:noWrap/>
            <w:vAlign w:val="center"/>
          </w:tcPr>
          <w:p w:rsidR="0024678C" w:rsidRPr="00601AC2" w:rsidRDefault="0024678C" w:rsidP="0024678C">
            <w:pPr>
              <w:rPr>
                <w:rFonts w:asciiTheme="minorHAnsi" w:eastAsia="Times New Roman" w:hAnsiTheme="minorHAnsi" w:cstheme="minorHAnsi"/>
                <w:b/>
                <w:bCs/>
              </w:rPr>
            </w:pPr>
            <w:r w:rsidRPr="00601AC2">
              <w:rPr>
                <w:rFonts w:asciiTheme="minorHAnsi" w:eastAsia="Times New Roman" w:hAnsiTheme="minorHAnsi" w:cstheme="minorHAnsi"/>
                <w:b/>
                <w:bCs/>
              </w:rPr>
              <w:t>Section aims</w:t>
            </w:r>
          </w:p>
        </w:tc>
        <w:tc>
          <w:tcPr>
            <w:tcW w:w="8534" w:type="dxa"/>
            <w:shd w:val="clear" w:color="auto" w:fill="auto"/>
            <w:noWrap/>
            <w:vAlign w:val="center"/>
          </w:tcPr>
          <w:p w:rsidR="00A012DB" w:rsidRPr="00601AC2" w:rsidRDefault="00A012DB" w:rsidP="0024678C">
            <w:pPr>
              <w:rPr>
                <w:rFonts w:asciiTheme="minorHAnsi" w:eastAsia="Times New Roman" w:hAnsiTheme="minorHAnsi" w:cstheme="minorHAnsi"/>
              </w:rPr>
            </w:pPr>
          </w:p>
          <w:p w:rsidR="00A012DB" w:rsidRPr="00601AC2" w:rsidRDefault="00ED344D" w:rsidP="0024678C">
            <w:pPr>
              <w:rPr>
                <w:rFonts w:asciiTheme="minorHAnsi" w:eastAsia="Times New Roman" w:hAnsiTheme="minorHAnsi" w:cstheme="minorHAnsi"/>
              </w:rPr>
            </w:pPr>
            <w:r w:rsidRPr="00601AC2">
              <w:rPr>
                <w:rFonts w:asciiTheme="minorHAnsi" w:eastAsia="Times New Roman" w:hAnsiTheme="minorHAnsi" w:cstheme="minorHAnsi"/>
              </w:rPr>
              <w:t>To assess the lower lim</w:t>
            </w:r>
            <w:r w:rsidR="006F53AF" w:rsidRPr="00601AC2">
              <w:rPr>
                <w:rFonts w:asciiTheme="minorHAnsi" w:eastAsia="Times New Roman" w:hAnsiTheme="minorHAnsi" w:cstheme="minorHAnsi"/>
              </w:rPr>
              <w:t>it of reliable mutation detection (LOD/LOQ).</w:t>
            </w:r>
          </w:p>
          <w:p w:rsidR="001C5732" w:rsidRPr="00601AC2" w:rsidRDefault="00ED344D" w:rsidP="0024678C">
            <w:pPr>
              <w:rPr>
                <w:rFonts w:asciiTheme="minorHAnsi" w:eastAsia="Times New Roman" w:hAnsiTheme="minorHAnsi" w:cstheme="minorHAnsi"/>
              </w:rPr>
            </w:pPr>
            <w:r w:rsidRPr="00601AC2">
              <w:rPr>
                <w:rFonts w:asciiTheme="minorHAnsi" w:eastAsia="Times New Roman" w:hAnsiTheme="minorHAnsi" w:cstheme="minorHAnsi"/>
              </w:rPr>
              <w:t>(</w:t>
            </w:r>
            <w:proofErr w:type="gramStart"/>
            <w:r w:rsidRPr="00601AC2">
              <w:rPr>
                <w:rFonts w:asciiTheme="minorHAnsi" w:eastAsia="Times New Roman" w:hAnsiTheme="minorHAnsi" w:cstheme="minorHAnsi"/>
              </w:rPr>
              <w:t>read</w:t>
            </w:r>
            <w:proofErr w:type="gramEnd"/>
            <w:r w:rsidRPr="00601AC2">
              <w:rPr>
                <w:rFonts w:asciiTheme="minorHAnsi" w:eastAsia="Times New Roman" w:hAnsiTheme="minorHAnsi" w:cstheme="minorHAnsi"/>
              </w:rPr>
              <w:t xml:space="preserve"> depth data)</w:t>
            </w:r>
            <w:r w:rsidR="00794AB8" w:rsidRPr="00601AC2">
              <w:rPr>
                <w:rFonts w:asciiTheme="minorHAnsi" w:eastAsia="Times New Roman" w:hAnsiTheme="minorHAnsi" w:cstheme="minorHAnsi"/>
              </w:rPr>
              <w:t>. Demonstrate LOD performance (analytical sensitivity) down to at least 5% VAF and provide operational guidelines for the level of sequence coverage required variant detection down to a LOD of 5% VAF</w:t>
            </w:r>
          </w:p>
          <w:p w:rsidR="00151BDD" w:rsidRPr="00601AC2" w:rsidRDefault="00151BDD" w:rsidP="0024678C">
            <w:pPr>
              <w:rPr>
                <w:rFonts w:asciiTheme="minorHAnsi" w:eastAsia="Times New Roman" w:hAnsiTheme="minorHAnsi" w:cstheme="minorHAnsi"/>
              </w:rPr>
            </w:pPr>
          </w:p>
        </w:tc>
      </w:tr>
      <w:tr w:rsidR="0024678C" w:rsidRPr="00601AC2">
        <w:trPr>
          <w:trHeight w:val="1077"/>
        </w:trPr>
        <w:tc>
          <w:tcPr>
            <w:tcW w:w="1985" w:type="dxa"/>
            <w:shd w:val="clear" w:color="auto" w:fill="auto"/>
            <w:vAlign w:val="center"/>
          </w:tcPr>
          <w:p w:rsidR="0024678C" w:rsidRPr="00601AC2" w:rsidRDefault="0024678C" w:rsidP="0024678C">
            <w:pPr>
              <w:rPr>
                <w:rFonts w:asciiTheme="minorHAnsi" w:eastAsia="Times New Roman" w:hAnsiTheme="minorHAnsi" w:cstheme="minorHAnsi"/>
                <w:b/>
                <w:bCs/>
              </w:rPr>
            </w:pPr>
            <w:r w:rsidRPr="00601AC2">
              <w:rPr>
                <w:rFonts w:asciiTheme="minorHAnsi" w:eastAsia="Times New Roman" w:hAnsiTheme="minorHAnsi" w:cstheme="minorHAnsi"/>
                <w:b/>
                <w:bCs/>
              </w:rPr>
              <w:t>Samples</w:t>
            </w:r>
          </w:p>
        </w:tc>
        <w:tc>
          <w:tcPr>
            <w:tcW w:w="8534" w:type="dxa"/>
            <w:shd w:val="clear" w:color="auto" w:fill="auto"/>
            <w:noWrap/>
            <w:vAlign w:val="center"/>
          </w:tcPr>
          <w:p w:rsidR="00151BDD" w:rsidRPr="00601AC2" w:rsidRDefault="00151BDD" w:rsidP="0024678C">
            <w:pPr>
              <w:rPr>
                <w:rFonts w:asciiTheme="minorHAnsi" w:eastAsia="Times New Roman" w:hAnsiTheme="minorHAnsi" w:cstheme="minorHAnsi"/>
              </w:rPr>
            </w:pPr>
          </w:p>
          <w:p w:rsidR="001C5732" w:rsidRPr="00601AC2" w:rsidRDefault="006F53AF" w:rsidP="0024678C">
            <w:pPr>
              <w:rPr>
                <w:rFonts w:asciiTheme="minorHAnsi" w:eastAsia="Times New Roman" w:hAnsiTheme="minorHAnsi" w:cstheme="minorHAnsi"/>
              </w:rPr>
            </w:pPr>
            <w:r w:rsidRPr="00601AC2">
              <w:rPr>
                <w:rFonts w:asciiTheme="minorHAnsi" w:eastAsia="Times New Roman" w:hAnsiTheme="minorHAnsi" w:cstheme="minorHAnsi"/>
              </w:rPr>
              <w:t xml:space="preserve">IQC </w:t>
            </w:r>
            <w:r w:rsidR="00794AB8" w:rsidRPr="00601AC2">
              <w:rPr>
                <w:rFonts w:asciiTheme="minorHAnsi" w:eastAsia="Times New Roman" w:hAnsiTheme="minorHAnsi" w:cstheme="minorHAnsi"/>
              </w:rPr>
              <w:t>and routine samples</w:t>
            </w:r>
            <w:r w:rsidRPr="00601AC2">
              <w:rPr>
                <w:rFonts w:asciiTheme="minorHAnsi" w:eastAsia="Times New Roman" w:hAnsiTheme="minorHAnsi" w:cstheme="minorHAnsi"/>
              </w:rPr>
              <w:t>.</w:t>
            </w:r>
          </w:p>
          <w:p w:rsidR="001C5732" w:rsidRPr="00601AC2" w:rsidRDefault="001C5732" w:rsidP="0024678C">
            <w:pPr>
              <w:rPr>
                <w:rFonts w:asciiTheme="minorHAnsi" w:eastAsia="Times New Roman" w:hAnsiTheme="minorHAnsi" w:cstheme="minorHAnsi"/>
              </w:rPr>
            </w:pPr>
          </w:p>
        </w:tc>
      </w:tr>
      <w:tr w:rsidR="0024678C" w:rsidRPr="00601AC2">
        <w:trPr>
          <w:trHeight w:val="1077"/>
        </w:trPr>
        <w:tc>
          <w:tcPr>
            <w:tcW w:w="1985" w:type="dxa"/>
            <w:shd w:val="clear" w:color="auto" w:fill="auto"/>
            <w:vAlign w:val="center"/>
          </w:tcPr>
          <w:p w:rsidR="0024678C" w:rsidRPr="00601AC2" w:rsidRDefault="0024678C" w:rsidP="0024678C">
            <w:pPr>
              <w:rPr>
                <w:rFonts w:asciiTheme="minorHAnsi" w:eastAsia="Times New Roman" w:hAnsiTheme="minorHAnsi" w:cstheme="minorHAnsi"/>
                <w:b/>
                <w:bCs/>
              </w:rPr>
            </w:pPr>
            <w:r w:rsidRPr="00601AC2">
              <w:rPr>
                <w:rFonts w:asciiTheme="minorHAnsi" w:eastAsia="Times New Roman" w:hAnsiTheme="minorHAnsi" w:cstheme="minorHAnsi"/>
                <w:b/>
                <w:bCs/>
              </w:rPr>
              <w:t>Methodology</w:t>
            </w:r>
          </w:p>
        </w:tc>
        <w:tc>
          <w:tcPr>
            <w:tcW w:w="8534" w:type="dxa"/>
            <w:shd w:val="clear" w:color="auto" w:fill="auto"/>
            <w:vAlign w:val="center"/>
          </w:tcPr>
          <w:p w:rsidR="00A012DB" w:rsidRPr="00601AC2" w:rsidRDefault="00A012DB" w:rsidP="0024678C">
            <w:pPr>
              <w:rPr>
                <w:rFonts w:asciiTheme="minorHAnsi" w:eastAsia="Times New Roman" w:hAnsiTheme="minorHAnsi" w:cstheme="minorHAnsi"/>
              </w:rPr>
            </w:pPr>
          </w:p>
          <w:p w:rsidR="00794AB8" w:rsidRPr="00601AC2" w:rsidRDefault="002F447F" w:rsidP="00794AB8">
            <w:pPr>
              <w:rPr>
                <w:rFonts w:asciiTheme="minorHAnsi" w:eastAsia="Times New Roman" w:hAnsiTheme="minorHAnsi" w:cstheme="minorHAnsi"/>
              </w:rPr>
            </w:pPr>
            <w:r w:rsidRPr="00601AC2">
              <w:rPr>
                <w:rFonts w:asciiTheme="minorHAnsi" w:eastAsia="Times New Roman" w:hAnsiTheme="minorHAnsi" w:cstheme="minorHAnsi"/>
              </w:rPr>
              <w:t>Control and routine samples have been sequenced multiple times on mid- and high-output runs</w:t>
            </w:r>
            <w:r w:rsidR="00794AB8" w:rsidRPr="00601AC2">
              <w:rPr>
                <w:rFonts w:asciiTheme="minorHAnsi" w:eastAsia="Times New Roman" w:hAnsiTheme="minorHAnsi" w:cstheme="minorHAnsi"/>
              </w:rPr>
              <w:t>. Background:</w:t>
            </w:r>
          </w:p>
          <w:p w:rsidR="00794AB8" w:rsidRPr="00601AC2" w:rsidRDefault="00794AB8" w:rsidP="00794AB8">
            <w:pPr>
              <w:rPr>
                <w:rFonts w:asciiTheme="minorHAnsi" w:eastAsia="Times New Roman" w:hAnsiTheme="minorHAnsi" w:cstheme="minorHAnsi"/>
              </w:rPr>
            </w:pPr>
          </w:p>
          <w:p w:rsidR="00794AB8" w:rsidRPr="00601AC2" w:rsidRDefault="00794AB8" w:rsidP="00794AB8">
            <w:pPr>
              <w:rPr>
                <w:rFonts w:asciiTheme="minorHAnsi" w:eastAsia="Times New Roman" w:hAnsiTheme="minorHAnsi" w:cstheme="minorHAnsi"/>
              </w:rPr>
            </w:pPr>
            <w:r w:rsidRPr="00601AC2">
              <w:rPr>
                <w:rFonts w:asciiTheme="minorHAnsi" w:eastAsia="Times New Roman" w:hAnsiTheme="minorHAnsi" w:cstheme="minorHAnsi"/>
              </w:rPr>
              <w:t xml:space="preserve">Limit of detection assays often focus on dilution of known variants in the laboratory until a predefined failure of detection occurs. This is </w:t>
            </w:r>
            <w:proofErr w:type="gramStart"/>
            <w:r w:rsidRPr="00601AC2">
              <w:rPr>
                <w:rFonts w:asciiTheme="minorHAnsi" w:eastAsia="Times New Roman" w:hAnsiTheme="minorHAnsi" w:cstheme="minorHAnsi"/>
              </w:rPr>
              <w:t>part</w:t>
            </w:r>
            <w:r w:rsidR="00A10D5B">
              <w:rPr>
                <w:rFonts w:asciiTheme="minorHAnsi" w:eastAsia="Times New Roman" w:hAnsiTheme="minorHAnsi" w:cstheme="minorHAnsi"/>
              </w:rPr>
              <w:t>-</w:t>
            </w:r>
            <w:r w:rsidRPr="00601AC2">
              <w:rPr>
                <w:rFonts w:asciiTheme="minorHAnsi" w:eastAsia="Times New Roman" w:hAnsiTheme="minorHAnsi" w:cstheme="minorHAnsi"/>
              </w:rPr>
              <w:t>determined</w:t>
            </w:r>
            <w:proofErr w:type="gramEnd"/>
            <w:r w:rsidRPr="00601AC2">
              <w:rPr>
                <w:rFonts w:asciiTheme="minorHAnsi" w:eastAsia="Times New Roman" w:hAnsiTheme="minorHAnsi" w:cstheme="minorHAnsi"/>
              </w:rPr>
              <w:t xml:space="preserve"> on depth of sequencing and library complexity, which would likely be pre-set or limited in such assays. Increasing depth would inevitably increase the chance of detecting low frequency variants. However, an absolute limit of detection would need to take into account assay specificity as well as analytical sensitivity, where the lowest reliable limit of detection would be when data supporting a true variant rises above that of assay noise. Here we demonstrate such a dilution/LOD assay using practical sequencing levels per sample, which will be achievable and cost effective as standard assay operating conditions.</w:t>
            </w:r>
          </w:p>
          <w:p w:rsidR="00794AB8" w:rsidRPr="00601AC2" w:rsidRDefault="00794AB8" w:rsidP="00794AB8">
            <w:pPr>
              <w:rPr>
                <w:rFonts w:asciiTheme="minorHAnsi" w:eastAsia="Times New Roman" w:hAnsiTheme="minorHAnsi" w:cstheme="minorHAnsi"/>
              </w:rPr>
            </w:pPr>
          </w:p>
          <w:p w:rsidR="001C5732" w:rsidRPr="00601AC2" w:rsidRDefault="00794AB8" w:rsidP="0024678C">
            <w:pPr>
              <w:rPr>
                <w:rFonts w:asciiTheme="minorHAnsi" w:eastAsia="Times New Roman" w:hAnsiTheme="minorHAnsi" w:cstheme="minorHAnsi"/>
              </w:rPr>
            </w:pPr>
            <w:r w:rsidRPr="00601AC2">
              <w:rPr>
                <w:rFonts w:asciiTheme="minorHAnsi" w:eastAsia="Times New Roman" w:hAnsiTheme="minorHAnsi" w:cstheme="minorHAnsi"/>
              </w:rPr>
              <w:t xml:space="preserve">The amount of depth required to achieve variant detection down to a pre-defined minimum LOD (required analytical sensitivity) can be estimated from statistical formula based around a binomial data distribution, Jennings et al 2017, </w:t>
            </w:r>
            <w:proofErr w:type="spellStart"/>
            <w:r w:rsidRPr="00601AC2">
              <w:rPr>
                <w:rFonts w:asciiTheme="minorHAnsi" w:eastAsia="Times New Roman" w:hAnsiTheme="minorHAnsi" w:cstheme="minorHAnsi"/>
              </w:rPr>
              <w:t>Petrackova</w:t>
            </w:r>
            <w:proofErr w:type="spellEnd"/>
            <w:r w:rsidRPr="00601AC2">
              <w:rPr>
                <w:rFonts w:asciiTheme="minorHAnsi" w:eastAsia="Times New Roman" w:hAnsiTheme="minorHAnsi" w:cstheme="minorHAnsi"/>
              </w:rPr>
              <w:t xml:space="preserve"> et al 2019). However, this will not take into account potential variables in assay chemistry and analysis. As such, we use actual data in sub-sampling experiments to replace such pure statistical methods in estimating assay depth requirements</w:t>
            </w:r>
          </w:p>
          <w:p w:rsidR="007F0171" w:rsidRPr="00601AC2" w:rsidRDefault="007F0171" w:rsidP="0024678C">
            <w:pPr>
              <w:rPr>
                <w:rFonts w:asciiTheme="minorHAnsi" w:eastAsia="Times New Roman" w:hAnsiTheme="minorHAnsi" w:cstheme="minorHAnsi"/>
              </w:rPr>
            </w:pPr>
          </w:p>
        </w:tc>
      </w:tr>
    </w:tbl>
    <w:p w:rsidR="0024678C" w:rsidRPr="00743CAB" w:rsidRDefault="0024678C" w:rsidP="0024678C">
      <w:pPr>
        <w:tabs>
          <w:tab w:val="left" w:pos="3227"/>
        </w:tabs>
        <w:rPr>
          <w:rFonts w:ascii="Arial" w:eastAsia="Times New Roman" w:hAnsi="Arial" w:cs="Arial"/>
          <w:b/>
          <w:bCs/>
        </w:rPr>
      </w:pPr>
    </w:p>
    <w:p w:rsidR="0024678C" w:rsidRPr="00743CAB" w:rsidRDefault="0024678C" w:rsidP="0024678C">
      <w:pPr>
        <w:tabs>
          <w:tab w:val="left" w:pos="3227"/>
        </w:tabs>
        <w:spacing w:after="120"/>
        <w:rPr>
          <w:rFonts w:ascii="Arial" w:eastAsia="Times New Roman" w:hAnsi="Arial" w:cs="Arial"/>
          <w:b/>
          <w:bCs/>
        </w:rPr>
      </w:pPr>
    </w:p>
    <w:p w:rsidR="0024678C" w:rsidRPr="00743CAB" w:rsidRDefault="0024678C" w:rsidP="0024678C">
      <w:r w:rsidRPr="00743CAB">
        <w:br w:type="page"/>
      </w:r>
    </w:p>
    <w:p w:rsidR="00A33BA2" w:rsidRDefault="00A10D5B" w:rsidP="00A33BA2">
      <w:pPr>
        <w:pStyle w:val="Heading2"/>
        <w:rPr>
          <w:rFonts w:eastAsia="Times New Roman"/>
        </w:rPr>
      </w:pPr>
      <w:bookmarkStart w:id="685" w:name="_Toc44066542"/>
      <w:r>
        <w:t>10</w:t>
      </w:r>
      <w:r w:rsidR="00A33BA2">
        <w:t>.2</w:t>
      </w:r>
      <w:r w:rsidR="00A33BA2" w:rsidRPr="00743CAB">
        <w:t xml:space="preserve"> </w:t>
      </w:r>
      <w:r w:rsidR="00A33BA2">
        <w:t>R</w:t>
      </w:r>
      <w:r w:rsidR="00A33BA2" w:rsidRPr="00743CAB">
        <w:rPr>
          <w:rFonts w:eastAsia="Times New Roman"/>
        </w:rPr>
        <w:t>esults</w:t>
      </w:r>
      <w:bookmarkEnd w:id="685"/>
    </w:p>
    <w:p w:rsidR="001422AD" w:rsidRPr="001422AD" w:rsidRDefault="001422AD" w:rsidP="00757A7F">
      <w:pPr>
        <w:pStyle w:val="Heading2"/>
        <w:rPr>
          <w:lang w:val="en-US"/>
        </w:rPr>
      </w:pPr>
      <w:bookmarkStart w:id="686" w:name="_Toc44066543"/>
      <w:r w:rsidRPr="001422AD">
        <w:rPr>
          <w:lang w:val="en-US"/>
        </w:rPr>
        <w:t>Technical bioinformatics analysis</w:t>
      </w:r>
      <w:bookmarkEnd w:id="686"/>
    </w:p>
    <w:p w:rsidR="00794AB8" w:rsidRDefault="00794AB8" w:rsidP="00794AB8"/>
    <w:p w:rsidR="00794AB8" w:rsidRDefault="00794AB8" w:rsidP="00794AB8">
      <w:pPr>
        <w:jc w:val="center"/>
      </w:pPr>
      <w:r>
        <w:rPr>
          <w:noProof/>
          <w:lang w:val="en-US" w:eastAsia="en-US"/>
        </w:rPr>
        <w:drawing>
          <wp:inline distT="0" distB="0" distL="0" distR="0">
            <wp:extent cx="4733974" cy="527074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1005" cy="5289702"/>
                    </a:xfrm>
                    <a:prstGeom prst="rect">
                      <a:avLst/>
                    </a:prstGeom>
                  </pic:spPr>
                </pic:pic>
              </a:graphicData>
            </a:graphic>
          </wp:inline>
        </w:drawing>
      </w:r>
    </w:p>
    <w:p w:rsidR="00794AB8" w:rsidRDefault="00794AB8" w:rsidP="00794AB8"/>
    <w:p w:rsidR="00794AB8" w:rsidRPr="001422AD" w:rsidRDefault="00794AB8" w:rsidP="00794AB8">
      <w:pPr>
        <w:rPr>
          <w:sz w:val="22"/>
          <w:szCs w:val="22"/>
        </w:rPr>
      </w:pPr>
      <w:r w:rsidRPr="001422AD">
        <w:rPr>
          <w:sz w:val="22"/>
          <w:szCs w:val="22"/>
        </w:rPr>
        <w:t xml:space="preserve">Limit of detection (LOD) by DNA dilution; LOD performance based on routine assay read numbers and related depth of coverage (assay format: 48 multiplexed samples and mid-output </w:t>
      </w:r>
      <w:proofErr w:type="spellStart"/>
      <w:r w:rsidRPr="001422AD">
        <w:rPr>
          <w:sz w:val="22"/>
          <w:szCs w:val="22"/>
        </w:rPr>
        <w:t>NextSeq</w:t>
      </w:r>
      <w:proofErr w:type="spellEnd"/>
      <w:r w:rsidRPr="001422AD">
        <w:rPr>
          <w:sz w:val="22"/>
          <w:szCs w:val="22"/>
        </w:rPr>
        <w:t xml:space="preserve"> run). An assessment of the assay analytical sensitivity (or LOD) around the preset assay requirements specified in </w:t>
      </w:r>
      <w:proofErr w:type="gramStart"/>
      <w:r w:rsidRPr="001422AD">
        <w:rPr>
          <w:sz w:val="22"/>
          <w:szCs w:val="22"/>
        </w:rPr>
        <w:t>the  validation</w:t>
      </w:r>
      <w:proofErr w:type="gramEnd"/>
      <w:r w:rsidRPr="001422AD">
        <w:rPr>
          <w:sz w:val="22"/>
          <w:szCs w:val="22"/>
        </w:rPr>
        <w:t xml:space="preserve"> report acceptance and evaluation criteria. This does not assess assay </w:t>
      </w:r>
      <w:proofErr w:type="gramStart"/>
      <w:r w:rsidRPr="001422AD">
        <w:rPr>
          <w:sz w:val="22"/>
          <w:szCs w:val="22"/>
        </w:rPr>
        <w:t>specificity which</w:t>
      </w:r>
      <w:proofErr w:type="gramEnd"/>
      <w:r w:rsidRPr="001422AD">
        <w:rPr>
          <w:sz w:val="22"/>
          <w:szCs w:val="22"/>
        </w:rPr>
        <w:t xml:space="preserve"> is addressed later in this report. This assay was performed on Horizon control DNA 829, containing known mutations associated with </w:t>
      </w:r>
      <w:proofErr w:type="spellStart"/>
      <w:r w:rsidRPr="001422AD">
        <w:rPr>
          <w:sz w:val="22"/>
          <w:szCs w:val="22"/>
        </w:rPr>
        <w:t>hematological</w:t>
      </w:r>
      <w:proofErr w:type="spellEnd"/>
      <w:r w:rsidRPr="001422AD">
        <w:rPr>
          <w:sz w:val="22"/>
          <w:szCs w:val="22"/>
        </w:rPr>
        <w:t xml:space="preserve"> malignancy at 5% VAF for the majority, diluted with horizon control 752 DNA, known to be wild type for such selected mutations. 14 mutations were studied here. Dilutions assessed here were 1:2, 1:4 and 1:8.  Configurable pipeline thresholds were loosened here so variants with &gt;= 0.003VAF (0.3%) were passed instead of the standard pipeline lower filtering threshold of 0.02 VAF. Variants were not considered unless they were evidenced with 6 supporting reads, as per standard pipeline thresholds. Upper panel: Detected variants were plotted with </w:t>
      </w:r>
      <w:proofErr w:type="spellStart"/>
      <w:r w:rsidRPr="001422AD">
        <w:rPr>
          <w:sz w:val="22"/>
          <w:szCs w:val="22"/>
        </w:rPr>
        <w:t>colored</w:t>
      </w:r>
      <w:proofErr w:type="spellEnd"/>
      <w:r w:rsidRPr="001422AD">
        <w:rPr>
          <w:sz w:val="22"/>
          <w:szCs w:val="22"/>
        </w:rPr>
        <w:t xml:space="preserve"> circles based on dilution (see key at top). Where a variant was not detected (including those with less than 6 supporting reads), a cross (X) was plotted at the expected variant VAF based on the dilution factor. The dotted line indicates the threshold at which variants start to drop out in detection (0.0125 [1.25%] VAF). Lower panel: For the same variant positions, depth of coverage is shown for each dilution. Close clustering of coverage levels across dilution series for each variant demonstrates VAF analysis is not driven by any assess coverage bias and shows consistency between experimental repeats.</w:t>
      </w:r>
    </w:p>
    <w:p w:rsidR="00794AB8" w:rsidRDefault="00794AB8" w:rsidP="00794AB8"/>
    <w:p w:rsidR="005D19F9" w:rsidRDefault="005D19F9" w:rsidP="00794AB8">
      <w:pPr>
        <w:sectPr w:rsidR="005D19F9">
          <w:pgSz w:w="11906" w:h="16838"/>
          <w:pgMar w:top="1097" w:right="1134" w:bottom="851" w:left="709" w:header="360" w:footer="384" w:gutter="0"/>
          <w:cols w:space="708"/>
          <w:docGrid w:linePitch="360"/>
        </w:sectPr>
      </w:pPr>
    </w:p>
    <w:p w:rsidR="00EF5815" w:rsidRDefault="005D19F9" w:rsidP="00794AB8">
      <w:pPr>
        <w:rPr>
          <w:lang w:val="en-US"/>
        </w:rPr>
      </w:pPr>
      <w:r>
        <w:rPr>
          <w:noProof/>
          <w:lang w:val="en-US" w:eastAsia="en-US"/>
        </w:rPr>
        <w:drawing>
          <wp:inline distT="0" distB="0" distL="0" distR="0">
            <wp:extent cx="8339322" cy="53483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8345838" cy="5352556"/>
                    </a:xfrm>
                    <a:prstGeom prst="rect">
                      <a:avLst/>
                    </a:prstGeom>
                    <a:noFill/>
                  </pic:spPr>
                </pic:pic>
              </a:graphicData>
            </a:graphic>
          </wp:inline>
        </w:drawing>
      </w:r>
    </w:p>
    <w:p w:rsidR="00794AB8" w:rsidRDefault="00EF5815" w:rsidP="00EF5815">
      <w:pPr>
        <w:jc w:val="center"/>
      </w:pPr>
      <w:r w:rsidRPr="00EF5815">
        <w:rPr>
          <w:lang w:val="en-US"/>
        </w:rPr>
        <w:t>LOD by supporting read depth</w:t>
      </w:r>
      <w:r>
        <w:rPr>
          <w:lang w:val="en-US"/>
        </w:rPr>
        <w:t xml:space="preserve"> (see figure legend below)</w:t>
      </w:r>
    </w:p>
    <w:p w:rsidR="005D19F9" w:rsidRDefault="005D19F9" w:rsidP="00794AB8">
      <w:pPr>
        <w:sectPr w:rsidR="005D19F9">
          <w:pgSz w:w="16838" w:h="11906" w:orient="landscape"/>
          <w:pgMar w:top="709" w:right="1097" w:bottom="1134" w:left="851" w:header="360" w:footer="384" w:gutter="0"/>
          <w:cols w:space="708"/>
          <w:docGrid w:linePitch="360"/>
        </w:sectPr>
      </w:pPr>
    </w:p>
    <w:p w:rsidR="00A10D5B" w:rsidRDefault="00EF5815" w:rsidP="00794AB8">
      <w:pPr>
        <w:rPr>
          <w:lang w:val="en-US"/>
        </w:rPr>
      </w:pPr>
      <w:r w:rsidRPr="00EF5815">
        <w:rPr>
          <w:lang w:val="en-US"/>
        </w:rPr>
        <w:t>LOD by supporting read depth. Raw sequence read data (</w:t>
      </w:r>
      <w:proofErr w:type="spellStart"/>
      <w:r w:rsidRPr="00EF5815">
        <w:rPr>
          <w:lang w:val="en-US"/>
        </w:rPr>
        <w:t>Illumina</w:t>
      </w:r>
      <w:proofErr w:type="spellEnd"/>
      <w:r w:rsidRPr="00EF5815">
        <w:rPr>
          <w:lang w:val="en-US"/>
        </w:rPr>
        <w:t xml:space="preserve"> </w:t>
      </w:r>
      <w:proofErr w:type="spellStart"/>
      <w:r w:rsidRPr="00EF5815">
        <w:rPr>
          <w:lang w:val="en-US"/>
        </w:rPr>
        <w:t>fastq</w:t>
      </w:r>
      <w:proofErr w:type="spellEnd"/>
      <w:r w:rsidRPr="00EF5815">
        <w:rPr>
          <w:lang w:val="en-US"/>
        </w:rPr>
        <w:t>; Horizon control 829) were sub-sampled in-</w:t>
      </w:r>
      <w:proofErr w:type="spellStart"/>
      <w:r w:rsidRPr="00EF5815">
        <w:rPr>
          <w:lang w:val="en-US"/>
        </w:rPr>
        <w:t>silico</w:t>
      </w:r>
      <w:proofErr w:type="spellEnd"/>
      <w:r w:rsidRPr="00EF5815">
        <w:rPr>
          <w:lang w:val="en-US"/>
        </w:rPr>
        <w:t xml:space="preserve"> from 2 million reads to 100K reads in 100K steps, and from 100k to 20K in 20K steps.  These sampled </w:t>
      </w:r>
      <w:proofErr w:type="spellStart"/>
      <w:r w:rsidRPr="00EF5815">
        <w:rPr>
          <w:lang w:val="en-US"/>
        </w:rPr>
        <w:t>fastq</w:t>
      </w:r>
      <w:proofErr w:type="spellEnd"/>
      <w:r w:rsidRPr="00EF5815">
        <w:rPr>
          <w:lang w:val="en-US"/>
        </w:rPr>
        <w:t xml:space="preserve"> data were then processed through the Snappy pipeline with VAF and VD thresholds reduced to </w:t>
      </w:r>
      <w:r w:rsidRPr="00EF5815">
        <w:t xml:space="preserve">≥ </w:t>
      </w:r>
      <w:r w:rsidRPr="00EF5815">
        <w:rPr>
          <w:lang w:val="en-US"/>
        </w:rPr>
        <w:t xml:space="preserve">0.005VAF and </w:t>
      </w:r>
      <w:r w:rsidRPr="00EF5815">
        <w:t xml:space="preserve">≥ </w:t>
      </w:r>
      <w:r w:rsidRPr="00EF5815">
        <w:rPr>
          <w:lang w:val="en-US"/>
        </w:rPr>
        <w:t>2VD. After merging corresponding variant data (VCF files) for each subsample experiment, the combined data VCF was filtered by intersection with the 134 concordant variants for repeated experiments (</w:t>
      </w:r>
      <w:r w:rsidRPr="00EF5815">
        <w:t xml:space="preserve">≥ </w:t>
      </w:r>
      <w:r w:rsidRPr="00EF5815">
        <w:rPr>
          <w:lang w:val="en-US"/>
        </w:rPr>
        <w:t xml:space="preserve">4%VAF </w:t>
      </w:r>
      <w:proofErr w:type="spellStart"/>
      <w:r w:rsidRPr="00EF5815">
        <w:rPr>
          <w:lang w:val="en-US"/>
        </w:rPr>
        <w:t>avg</w:t>
      </w:r>
      <w:proofErr w:type="spellEnd"/>
      <w:r w:rsidRPr="00EF5815">
        <w:rPr>
          <w:lang w:val="en-US"/>
        </w:rPr>
        <w:t xml:space="preserve">) on this control DNA (see table 3). Variant supporting reads (variant depth [VD]) for each sub-sampling analysis were plotted for each variant. Where we had detection failure (classified as below standard thresholds of 6 VD </w:t>
      </w:r>
      <w:proofErr w:type="gramStart"/>
      <w:r w:rsidRPr="00EF5815">
        <w:rPr>
          <w:lang w:val="en-US"/>
        </w:rPr>
        <w:t>and  0.02</w:t>
      </w:r>
      <w:proofErr w:type="gramEnd"/>
      <w:r w:rsidRPr="00EF5815">
        <w:rPr>
          <w:lang w:val="en-US"/>
        </w:rPr>
        <w:t xml:space="preserve"> VAF ) we inserted the expected variant VD value (calculated using the  VAF of the non-sampled data [expected VAF] multiplied by the depth at that position extracted from Snappy </w:t>
      </w:r>
      <w:proofErr w:type="spellStart"/>
      <w:r w:rsidRPr="00EF5815">
        <w:rPr>
          <w:lang w:val="en-US"/>
        </w:rPr>
        <w:t>coverage.bedgraph</w:t>
      </w:r>
      <w:proofErr w:type="spellEnd"/>
      <w:r w:rsidRPr="00EF5815">
        <w:rPr>
          <w:lang w:val="en-US"/>
        </w:rPr>
        <w:t xml:space="preserve"> data. Subsequently, passed VD values (black dots) and replacement (expected) VD values (red crosses) were plotted against VAF values, ordered from low to high values by expected VAF. The dotted line represents an estimated LOD threshold of 16 supporting reads, after removing the worst performing variant (seen at 4.2 VAF red </w:t>
      </w:r>
      <w:proofErr w:type="gramStart"/>
      <w:r w:rsidRPr="00AC7D0A">
        <w:rPr>
          <w:color w:val="FF0000"/>
          <w:lang w:val="en-US"/>
        </w:rPr>
        <w:t>*</w:t>
      </w:r>
      <w:r w:rsidRPr="00EF5815">
        <w:rPr>
          <w:lang w:val="en-US"/>
        </w:rPr>
        <w:t xml:space="preserve"> ;</w:t>
      </w:r>
      <w:proofErr w:type="gramEnd"/>
      <w:r w:rsidRPr="00EF5815">
        <w:rPr>
          <w:lang w:val="en-US"/>
        </w:rPr>
        <w:t xml:space="preserve"> &gt;99% of the variants used), and two variants removed from the analysis as </w:t>
      </w:r>
      <w:proofErr w:type="spellStart"/>
      <w:r w:rsidRPr="00EF5815">
        <w:rPr>
          <w:lang w:val="en-US"/>
        </w:rPr>
        <w:t>artifactual</w:t>
      </w:r>
      <w:proofErr w:type="spellEnd"/>
      <w:r w:rsidRPr="00EF5815">
        <w:rPr>
          <w:lang w:val="en-US"/>
        </w:rPr>
        <w:t xml:space="preserve"> calls ( indicated by blue arrows; see appendix, item 2). Below this threshold, increased sampling error is apparent leading to detection failure (&lt;6 VD).</w:t>
      </w:r>
    </w:p>
    <w:p w:rsidR="00A10D5B" w:rsidRDefault="00A10D5B" w:rsidP="00794AB8">
      <w:pPr>
        <w:rPr>
          <w:lang w:val="en-US"/>
        </w:rPr>
      </w:pPr>
    </w:p>
    <w:p w:rsidR="00794AB8" w:rsidRDefault="00EF5815" w:rsidP="00794AB8">
      <w:r w:rsidRPr="00EF5815">
        <w:rPr>
          <w:lang w:val="en-US"/>
        </w:rPr>
        <w:t>Extrapolating from this data, an estimated 340X sequence coverage would be required to meet 17 (&gt;16) supporting reads on average for a variant having a VAF of 0.05, with a minimum of 6 supporting reads given sub-sampling error in &gt;99% of cases</w:t>
      </w:r>
      <w:r w:rsidR="00AC7D0A">
        <w:rPr>
          <w:lang w:val="en-US"/>
        </w:rPr>
        <w:t xml:space="preserve">. </w:t>
      </w:r>
      <w:r w:rsidR="00AC7D0A" w:rsidRPr="00AC7D0A">
        <w:rPr>
          <w:lang w:val="en-US"/>
        </w:rPr>
        <w:t>For a sensitivity level of 0.1 then proportionally less coverage depth would be required.</w:t>
      </w:r>
    </w:p>
    <w:p w:rsidR="00794AB8" w:rsidRDefault="00794AB8" w:rsidP="00794AB8"/>
    <w:p w:rsidR="00C2598E" w:rsidRDefault="00C2598E" w:rsidP="00794AB8"/>
    <w:p w:rsidR="00C2598E" w:rsidRDefault="00C2598E" w:rsidP="00794AB8"/>
    <w:p w:rsidR="00C2598E" w:rsidRDefault="00C2598E" w:rsidP="00794AB8">
      <w:r w:rsidRPr="00C2598E">
        <w:rPr>
          <w:lang w:val="en-US"/>
        </w:rPr>
        <w:t xml:space="preserve">Discrepant calls from </w:t>
      </w:r>
      <w:proofErr w:type="spellStart"/>
      <w:r w:rsidRPr="00C2598E">
        <w:rPr>
          <w:lang w:val="en-US"/>
        </w:rPr>
        <w:t>subsampling</w:t>
      </w:r>
      <w:proofErr w:type="spellEnd"/>
      <w:r w:rsidRPr="00C2598E">
        <w:rPr>
          <w:lang w:val="en-US"/>
        </w:rPr>
        <w:t xml:space="preserve"> (LOD by depth) experiment</w:t>
      </w:r>
      <w:ins w:id="687" w:author="alexander smith" w:date="2020-07-03T14:59:00Z">
        <w:r w:rsidR="00A2035D">
          <w:rPr>
            <w:lang w:val="en-US"/>
          </w:rPr>
          <w:t xml:space="preserve"> (appendix)</w:t>
        </w:r>
      </w:ins>
    </w:p>
    <w:tbl>
      <w:tblPr>
        <w:tblStyle w:val="PlainTable1"/>
        <w:tblW w:w="0" w:type="auto"/>
        <w:tblLayout w:type="fixed"/>
        <w:tblLook w:val="04A0"/>
      </w:tblPr>
      <w:tblGrid>
        <w:gridCol w:w="786"/>
        <w:gridCol w:w="942"/>
        <w:gridCol w:w="582"/>
        <w:gridCol w:w="1087"/>
        <w:gridCol w:w="993"/>
        <w:gridCol w:w="992"/>
        <w:gridCol w:w="475"/>
        <w:gridCol w:w="932"/>
        <w:gridCol w:w="1004"/>
        <w:gridCol w:w="1140"/>
        <w:gridCol w:w="1120"/>
      </w:tblGrid>
      <w:tr w:rsidR="00E479DB" w:rsidRPr="00C2598E">
        <w:trPr>
          <w:cnfStyle w:val="100000000000"/>
          <w:trHeight w:val="255"/>
        </w:trPr>
        <w:tc>
          <w:tcPr>
            <w:cnfStyle w:val="001000000000"/>
            <w:tcW w:w="786" w:type="dxa"/>
            <w:noWrap/>
          </w:tcPr>
          <w:p w:rsidR="00C2598E" w:rsidRPr="00C2598E" w:rsidRDefault="00C2598E" w:rsidP="00C2598E">
            <w:pPr>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variant</w:t>
            </w:r>
            <w:proofErr w:type="gramEnd"/>
          </w:p>
        </w:tc>
        <w:tc>
          <w:tcPr>
            <w:tcW w:w="942"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expected</w:t>
            </w:r>
            <w:proofErr w:type="gramEnd"/>
            <w:r w:rsidRPr="00C2598E">
              <w:rPr>
                <w:rFonts w:asciiTheme="minorHAnsi" w:eastAsia="Times New Roman" w:hAnsiTheme="minorHAnsi" w:cstheme="minorHAnsi"/>
                <w:b w:val="0"/>
                <w:bCs w:val="0"/>
                <w:sz w:val="18"/>
                <w:szCs w:val="18"/>
              </w:rPr>
              <w:t xml:space="preserve"> VAF</w:t>
            </w:r>
          </w:p>
        </w:tc>
        <w:tc>
          <w:tcPr>
            <w:tcW w:w="582"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spellStart"/>
            <w:proofErr w:type="gramStart"/>
            <w:r w:rsidRPr="00C2598E">
              <w:rPr>
                <w:rFonts w:asciiTheme="minorHAnsi" w:eastAsia="Times New Roman" w:hAnsiTheme="minorHAnsi" w:cstheme="minorHAnsi"/>
                <w:b w:val="0"/>
                <w:bCs w:val="0"/>
                <w:sz w:val="18"/>
                <w:szCs w:val="18"/>
              </w:rPr>
              <w:t>chr</w:t>
            </w:r>
            <w:proofErr w:type="spellEnd"/>
            <w:proofErr w:type="gramEnd"/>
          </w:p>
        </w:tc>
        <w:tc>
          <w:tcPr>
            <w:tcW w:w="1087"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start</w:t>
            </w:r>
            <w:proofErr w:type="gramEnd"/>
          </w:p>
        </w:tc>
        <w:tc>
          <w:tcPr>
            <w:tcW w:w="993"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spellStart"/>
            <w:proofErr w:type="gramStart"/>
            <w:r w:rsidRPr="00C2598E">
              <w:rPr>
                <w:rFonts w:asciiTheme="minorHAnsi" w:eastAsia="Times New Roman" w:hAnsiTheme="minorHAnsi" w:cstheme="minorHAnsi"/>
                <w:b w:val="0"/>
                <w:bCs w:val="0"/>
                <w:sz w:val="18"/>
                <w:szCs w:val="18"/>
              </w:rPr>
              <w:t>bedgraph</w:t>
            </w:r>
            <w:proofErr w:type="spellEnd"/>
            <w:proofErr w:type="gramEnd"/>
            <w:r w:rsidRPr="00C2598E">
              <w:rPr>
                <w:rFonts w:asciiTheme="minorHAnsi" w:eastAsia="Times New Roman" w:hAnsiTheme="minorHAnsi" w:cstheme="minorHAnsi"/>
                <w:b w:val="0"/>
                <w:bCs w:val="0"/>
                <w:sz w:val="18"/>
                <w:szCs w:val="18"/>
              </w:rPr>
              <w:t xml:space="preserve"> depth</w:t>
            </w:r>
          </w:p>
        </w:tc>
        <w:tc>
          <w:tcPr>
            <w:tcW w:w="992"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ref</w:t>
            </w:r>
            <w:proofErr w:type="gramEnd"/>
          </w:p>
        </w:tc>
        <w:tc>
          <w:tcPr>
            <w:tcW w:w="475"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alt</w:t>
            </w:r>
            <w:proofErr w:type="gramEnd"/>
          </w:p>
        </w:tc>
        <w:tc>
          <w:tcPr>
            <w:tcW w:w="932"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spellStart"/>
            <w:proofErr w:type="gramStart"/>
            <w:r w:rsidRPr="00C2598E">
              <w:rPr>
                <w:rFonts w:asciiTheme="minorHAnsi" w:eastAsia="Times New Roman" w:hAnsiTheme="minorHAnsi" w:cstheme="minorHAnsi"/>
                <w:b w:val="0"/>
                <w:bCs w:val="0"/>
                <w:sz w:val="18"/>
                <w:szCs w:val="18"/>
              </w:rPr>
              <w:t>vardict</w:t>
            </w:r>
            <w:proofErr w:type="spellEnd"/>
            <w:proofErr w:type="gramEnd"/>
            <w:r w:rsidRPr="00C2598E">
              <w:rPr>
                <w:rFonts w:asciiTheme="minorHAnsi" w:eastAsia="Times New Roman" w:hAnsiTheme="minorHAnsi" w:cstheme="minorHAnsi"/>
                <w:b w:val="0"/>
                <w:bCs w:val="0"/>
                <w:sz w:val="18"/>
                <w:szCs w:val="18"/>
              </w:rPr>
              <w:t xml:space="preserve"> VD</w:t>
            </w:r>
          </w:p>
        </w:tc>
        <w:tc>
          <w:tcPr>
            <w:tcW w:w="1004"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spellStart"/>
            <w:proofErr w:type="gramStart"/>
            <w:r w:rsidRPr="00C2598E">
              <w:rPr>
                <w:rFonts w:asciiTheme="minorHAnsi" w:eastAsia="Times New Roman" w:hAnsiTheme="minorHAnsi" w:cstheme="minorHAnsi"/>
                <w:b w:val="0"/>
                <w:bCs w:val="0"/>
                <w:sz w:val="18"/>
                <w:szCs w:val="18"/>
              </w:rPr>
              <w:t>vardict</w:t>
            </w:r>
            <w:proofErr w:type="spellEnd"/>
            <w:proofErr w:type="gramEnd"/>
            <w:r w:rsidRPr="00C2598E">
              <w:rPr>
                <w:rFonts w:asciiTheme="minorHAnsi" w:eastAsia="Times New Roman" w:hAnsiTheme="minorHAnsi" w:cstheme="minorHAnsi"/>
                <w:b w:val="0"/>
                <w:bCs w:val="0"/>
                <w:sz w:val="18"/>
                <w:szCs w:val="18"/>
              </w:rPr>
              <w:t xml:space="preserve"> VAF</w:t>
            </w:r>
          </w:p>
        </w:tc>
        <w:tc>
          <w:tcPr>
            <w:tcW w:w="1140"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spellStart"/>
            <w:proofErr w:type="gramStart"/>
            <w:r w:rsidRPr="00C2598E">
              <w:rPr>
                <w:rFonts w:asciiTheme="minorHAnsi" w:eastAsia="Times New Roman" w:hAnsiTheme="minorHAnsi" w:cstheme="minorHAnsi"/>
                <w:b w:val="0"/>
                <w:bCs w:val="0"/>
                <w:sz w:val="18"/>
                <w:szCs w:val="18"/>
              </w:rPr>
              <w:t>vardict</w:t>
            </w:r>
            <w:proofErr w:type="spellEnd"/>
            <w:proofErr w:type="gramEnd"/>
            <w:r w:rsidRPr="00C2598E">
              <w:rPr>
                <w:rFonts w:asciiTheme="minorHAnsi" w:eastAsia="Times New Roman" w:hAnsiTheme="minorHAnsi" w:cstheme="minorHAnsi"/>
                <w:b w:val="0"/>
                <w:bCs w:val="0"/>
                <w:sz w:val="18"/>
                <w:szCs w:val="18"/>
              </w:rPr>
              <w:t xml:space="preserve"> depth</w:t>
            </w:r>
          </w:p>
        </w:tc>
        <w:tc>
          <w:tcPr>
            <w:tcW w:w="1120" w:type="dxa"/>
            <w:noWrap/>
          </w:tcPr>
          <w:p w:rsidR="00C2598E" w:rsidRPr="00C2598E" w:rsidRDefault="00C2598E" w:rsidP="00C2598E">
            <w:pPr>
              <w:jc w:val="center"/>
              <w:cnfStyle w:val="100000000000"/>
              <w:rPr>
                <w:rFonts w:asciiTheme="minorHAnsi" w:eastAsia="Times New Roman" w:hAnsiTheme="minorHAnsi" w:cstheme="minorHAnsi"/>
                <w:b w:val="0"/>
                <w:bCs w:val="0"/>
                <w:sz w:val="18"/>
                <w:szCs w:val="18"/>
              </w:rPr>
            </w:pPr>
            <w:proofErr w:type="gramStart"/>
            <w:r w:rsidRPr="00C2598E">
              <w:rPr>
                <w:rFonts w:asciiTheme="minorHAnsi" w:eastAsia="Times New Roman" w:hAnsiTheme="minorHAnsi" w:cstheme="minorHAnsi"/>
                <w:b w:val="0"/>
                <w:bCs w:val="0"/>
                <w:sz w:val="18"/>
                <w:szCs w:val="18"/>
              </w:rPr>
              <w:t>sample</w:t>
            </w:r>
            <w:proofErr w:type="gramEnd"/>
          </w:p>
        </w:tc>
      </w:tr>
      <w:tr w:rsidR="00E479DB" w:rsidRPr="00C2598E">
        <w:trPr>
          <w:cnfStyle w:val="000000100000"/>
          <w:trHeight w:val="255"/>
        </w:trPr>
        <w:tc>
          <w:tcPr>
            <w:cnfStyle w:val="001000000000"/>
            <w:tcW w:w="786" w:type="dxa"/>
            <w:noWrap/>
          </w:tcPr>
          <w:p w:rsidR="00C2598E" w:rsidRPr="00C2598E" w:rsidRDefault="00C2598E" w:rsidP="00C2598E">
            <w:pPr>
              <w:rPr>
                <w:rFonts w:asciiTheme="minorHAnsi" w:eastAsia="Times New Roman" w:hAnsiTheme="minorHAnsi" w:cstheme="minorHAnsi"/>
                <w:b w:val="0"/>
                <w:bCs w:val="0"/>
                <w:sz w:val="18"/>
                <w:szCs w:val="18"/>
              </w:rPr>
            </w:pPr>
            <w:r w:rsidRPr="00C2598E">
              <w:rPr>
                <w:rFonts w:asciiTheme="minorHAnsi" w:eastAsia="Times New Roman" w:hAnsiTheme="minorHAnsi" w:cstheme="minorHAnsi"/>
                <w:b w:val="0"/>
                <w:bCs w:val="0"/>
                <w:sz w:val="18"/>
                <w:szCs w:val="18"/>
              </w:rPr>
              <w:t>1a</w:t>
            </w:r>
          </w:p>
        </w:tc>
        <w:tc>
          <w:tcPr>
            <w:tcW w:w="94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0.060325</w:t>
            </w:r>
          </w:p>
        </w:tc>
        <w:tc>
          <w:tcPr>
            <w:tcW w:w="58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12</w:t>
            </w:r>
          </w:p>
        </w:tc>
        <w:tc>
          <w:tcPr>
            <w:tcW w:w="1087"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111885351</w:t>
            </w:r>
          </w:p>
        </w:tc>
        <w:tc>
          <w:tcPr>
            <w:tcW w:w="993"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498</w:t>
            </w:r>
          </w:p>
        </w:tc>
        <w:tc>
          <w:tcPr>
            <w:tcW w:w="99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ATGGGG</w:t>
            </w:r>
          </w:p>
        </w:tc>
        <w:tc>
          <w:tcPr>
            <w:tcW w:w="475"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A</w:t>
            </w:r>
          </w:p>
        </w:tc>
        <w:tc>
          <w:tcPr>
            <w:tcW w:w="93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5</w:t>
            </w:r>
          </w:p>
        </w:tc>
        <w:tc>
          <w:tcPr>
            <w:tcW w:w="1004"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0.0581</w:t>
            </w:r>
          </w:p>
        </w:tc>
        <w:tc>
          <w:tcPr>
            <w:tcW w:w="1140"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86</w:t>
            </w:r>
          </w:p>
        </w:tc>
        <w:tc>
          <w:tcPr>
            <w:tcW w:w="1120" w:type="dxa"/>
            <w:noWrap/>
          </w:tcPr>
          <w:p w:rsidR="00C2598E" w:rsidRPr="00C2598E" w:rsidRDefault="00C2598E" w:rsidP="00C2598E">
            <w:pPr>
              <w:jc w:val="center"/>
              <w:cnfStyle w:val="000000100000"/>
              <w:rPr>
                <w:rFonts w:asciiTheme="minorHAnsi" w:eastAsia="Times New Roman" w:hAnsiTheme="minorHAnsi" w:cstheme="minorHAnsi"/>
                <w:sz w:val="18"/>
                <w:szCs w:val="18"/>
              </w:rPr>
            </w:pPr>
            <w:proofErr w:type="gramStart"/>
            <w:r w:rsidRPr="00C2598E">
              <w:rPr>
                <w:rFonts w:asciiTheme="minorHAnsi" w:eastAsia="Times New Roman" w:hAnsiTheme="minorHAnsi" w:cstheme="minorHAnsi"/>
                <w:sz w:val="18"/>
                <w:szCs w:val="18"/>
              </w:rPr>
              <w:t>hc1</w:t>
            </w:r>
            <w:proofErr w:type="gramEnd"/>
            <w:r w:rsidRPr="00C2598E">
              <w:rPr>
                <w:rFonts w:asciiTheme="minorHAnsi" w:eastAsia="Times New Roman" w:hAnsiTheme="minorHAnsi" w:cstheme="minorHAnsi"/>
                <w:sz w:val="18"/>
                <w:szCs w:val="18"/>
              </w:rPr>
              <w:t>-1</w:t>
            </w:r>
          </w:p>
        </w:tc>
      </w:tr>
      <w:tr w:rsidR="00E479DB" w:rsidRPr="00C2598E">
        <w:trPr>
          <w:trHeight w:val="255"/>
        </w:trPr>
        <w:tc>
          <w:tcPr>
            <w:cnfStyle w:val="001000000000"/>
            <w:tcW w:w="786" w:type="dxa"/>
            <w:noWrap/>
          </w:tcPr>
          <w:p w:rsidR="00C2598E" w:rsidRPr="00C2598E" w:rsidRDefault="00C2598E" w:rsidP="00C2598E">
            <w:pPr>
              <w:jc w:val="center"/>
              <w:rPr>
                <w:rFonts w:asciiTheme="minorHAnsi" w:eastAsia="Times New Roman" w:hAnsiTheme="minorHAnsi" w:cstheme="minorHAnsi"/>
                <w:b w:val="0"/>
                <w:bCs w:val="0"/>
                <w:sz w:val="18"/>
                <w:szCs w:val="18"/>
              </w:rPr>
            </w:pPr>
          </w:p>
        </w:tc>
        <w:tc>
          <w:tcPr>
            <w:tcW w:w="942" w:type="dxa"/>
            <w:noWrap/>
          </w:tcPr>
          <w:p w:rsidR="00C2598E" w:rsidRPr="00C2598E" w:rsidRDefault="00C2598E" w:rsidP="00C2598E">
            <w:pPr>
              <w:cnfStyle w:val="000000000000"/>
              <w:rPr>
                <w:rFonts w:asciiTheme="minorHAnsi" w:eastAsia="Times New Roman" w:hAnsiTheme="minorHAnsi" w:cstheme="minorHAnsi"/>
                <w:sz w:val="18"/>
                <w:szCs w:val="18"/>
              </w:rPr>
            </w:pPr>
          </w:p>
        </w:tc>
        <w:tc>
          <w:tcPr>
            <w:tcW w:w="58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1087"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993"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99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475"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93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1004"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1140"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c>
          <w:tcPr>
            <w:tcW w:w="1120"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
        </w:tc>
      </w:tr>
      <w:tr w:rsidR="00E479DB" w:rsidRPr="00C2598E">
        <w:trPr>
          <w:cnfStyle w:val="000000100000"/>
          <w:trHeight w:val="255"/>
        </w:trPr>
        <w:tc>
          <w:tcPr>
            <w:cnfStyle w:val="001000000000"/>
            <w:tcW w:w="786" w:type="dxa"/>
            <w:noWrap/>
          </w:tcPr>
          <w:p w:rsidR="00C2598E" w:rsidRPr="00C2598E" w:rsidRDefault="00C2598E" w:rsidP="00C2598E">
            <w:pPr>
              <w:rPr>
                <w:rFonts w:asciiTheme="minorHAnsi" w:eastAsia="Times New Roman" w:hAnsiTheme="minorHAnsi" w:cstheme="minorHAnsi"/>
                <w:b w:val="0"/>
                <w:bCs w:val="0"/>
                <w:sz w:val="18"/>
                <w:szCs w:val="18"/>
              </w:rPr>
            </w:pPr>
            <w:r w:rsidRPr="00C2598E">
              <w:rPr>
                <w:rFonts w:asciiTheme="minorHAnsi" w:eastAsia="Times New Roman" w:hAnsiTheme="minorHAnsi" w:cstheme="minorHAnsi"/>
                <w:b w:val="0"/>
                <w:bCs w:val="0"/>
                <w:sz w:val="18"/>
                <w:szCs w:val="18"/>
              </w:rPr>
              <w:t>2a</w:t>
            </w:r>
          </w:p>
        </w:tc>
        <w:tc>
          <w:tcPr>
            <w:tcW w:w="94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0.067925</w:t>
            </w:r>
          </w:p>
        </w:tc>
        <w:tc>
          <w:tcPr>
            <w:tcW w:w="58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17</w:t>
            </w:r>
          </w:p>
        </w:tc>
        <w:tc>
          <w:tcPr>
            <w:tcW w:w="1087"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29553477</w:t>
            </w:r>
          </w:p>
        </w:tc>
        <w:tc>
          <w:tcPr>
            <w:tcW w:w="993"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367</w:t>
            </w:r>
          </w:p>
        </w:tc>
        <w:tc>
          <w:tcPr>
            <w:tcW w:w="99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A</w:t>
            </w:r>
          </w:p>
        </w:tc>
        <w:tc>
          <w:tcPr>
            <w:tcW w:w="475"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CC</w:t>
            </w:r>
          </w:p>
        </w:tc>
        <w:tc>
          <w:tcPr>
            <w:tcW w:w="932"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3</w:t>
            </w:r>
          </w:p>
        </w:tc>
        <w:tc>
          <w:tcPr>
            <w:tcW w:w="1004"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0.0097</w:t>
            </w:r>
          </w:p>
        </w:tc>
        <w:tc>
          <w:tcPr>
            <w:tcW w:w="1140" w:type="dxa"/>
            <w:noWrap/>
          </w:tcPr>
          <w:p w:rsidR="00C2598E" w:rsidRPr="00C2598E" w:rsidRDefault="00C2598E" w:rsidP="00C2598E">
            <w:pPr>
              <w:jc w:val="center"/>
              <w:cnfStyle w:val="0000001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309</w:t>
            </w:r>
          </w:p>
        </w:tc>
        <w:tc>
          <w:tcPr>
            <w:tcW w:w="1120" w:type="dxa"/>
            <w:noWrap/>
          </w:tcPr>
          <w:p w:rsidR="00C2598E" w:rsidRPr="00C2598E" w:rsidRDefault="00C2598E" w:rsidP="00C2598E">
            <w:pPr>
              <w:jc w:val="center"/>
              <w:cnfStyle w:val="000000100000"/>
              <w:rPr>
                <w:rFonts w:asciiTheme="minorHAnsi" w:eastAsia="Times New Roman" w:hAnsiTheme="minorHAnsi" w:cstheme="minorHAnsi"/>
                <w:sz w:val="18"/>
                <w:szCs w:val="18"/>
              </w:rPr>
            </w:pPr>
            <w:proofErr w:type="gramStart"/>
            <w:r w:rsidRPr="00C2598E">
              <w:rPr>
                <w:rFonts w:asciiTheme="minorHAnsi" w:eastAsia="Times New Roman" w:hAnsiTheme="minorHAnsi" w:cstheme="minorHAnsi"/>
                <w:sz w:val="18"/>
                <w:szCs w:val="18"/>
              </w:rPr>
              <w:t>hc1</w:t>
            </w:r>
            <w:proofErr w:type="gramEnd"/>
            <w:r w:rsidRPr="00C2598E">
              <w:rPr>
                <w:rFonts w:asciiTheme="minorHAnsi" w:eastAsia="Times New Roman" w:hAnsiTheme="minorHAnsi" w:cstheme="minorHAnsi"/>
                <w:sz w:val="18"/>
                <w:szCs w:val="18"/>
              </w:rPr>
              <w:t>-3</w:t>
            </w:r>
          </w:p>
        </w:tc>
      </w:tr>
      <w:tr w:rsidR="00E479DB" w:rsidRPr="00C2598E">
        <w:trPr>
          <w:trHeight w:val="255"/>
        </w:trPr>
        <w:tc>
          <w:tcPr>
            <w:cnfStyle w:val="001000000000"/>
            <w:tcW w:w="786" w:type="dxa"/>
            <w:noWrap/>
          </w:tcPr>
          <w:p w:rsidR="00C2598E" w:rsidRPr="00C2598E" w:rsidRDefault="00C2598E" w:rsidP="00C2598E">
            <w:pPr>
              <w:rPr>
                <w:rFonts w:asciiTheme="minorHAnsi" w:eastAsia="Times New Roman" w:hAnsiTheme="minorHAnsi" w:cstheme="minorHAnsi"/>
                <w:b w:val="0"/>
                <w:bCs w:val="0"/>
                <w:sz w:val="18"/>
                <w:szCs w:val="18"/>
              </w:rPr>
            </w:pPr>
            <w:r w:rsidRPr="00C2598E">
              <w:rPr>
                <w:rFonts w:asciiTheme="minorHAnsi" w:eastAsia="Times New Roman" w:hAnsiTheme="minorHAnsi" w:cstheme="minorHAnsi"/>
                <w:b w:val="0"/>
                <w:bCs w:val="0"/>
                <w:sz w:val="18"/>
                <w:szCs w:val="18"/>
              </w:rPr>
              <w:t>2b</w:t>
            </w:r>
          </w:p>
        </w:tc>
        <w:tc>
          <w:tcPr>
            <w:tcW w:w="94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0.067925</w:t>
            </w:r>
          </w:p>
        </w:tc>
        <w:tc>
          <w:tcPr>
            <w:tcW w:w="58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17</w:t>
            </w:r>
          </w:p>
        </w:tc>
        <w:tc>
          <w:tcPr>
            <w:tcW w:w="1087"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29553477</w:t>
            </w:r>
          </w:p>
        </w:tc>
        <w:tc>
          <w:tcPr>
            <w:tcW w:w="993"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480</w:t>
            </w:r>
          </w:p>
        </w:tc>
        <w:tc>
          <w:tcPr>
            <w:tcW w:w="99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A</w:t>
            </w:r>
          </w:p>
        </w:tc>
        <w:tc>
          <w:tcPr>
            <w:tcW w:w="475"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CC</w:t>
            </w:r>
          </w:p>
        </w:tc>
        <w:tc>
          <w:tcPr>
            <w:tcW w:w="932"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30</w:t>
            </w:r>
          </w:p>
        </w:tc>
        <w:tc>
          <w:tcPr>
            <w:tcW w:w="1004"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0.0699</w:t>
            </w:r>
          </w:p>
        </w:tc>
        <w:tc>
          <w:tcPr>
            <w:tcW w:w="1140" w:type="dxa"/>
            <w:noWrap/>
          </w:tcPr>
          <w:p w:rsidR="00C2598E" w:rsidRPr="00C2598E" w:rsidRDefault="00C2598E" w:rsidP="00C2598E">
            <w:pPr>
              <w:jc w:val="center"/>
              <w:cnfStyle w:val="000000000000"/>
              <w:rPr>
                <w:rFonts w:asciiTheme="minorHAnsi" w:eastAsia="Times New Roman" w:hAnsiTheme="minorHAnsi" w:cstheme="minorHAnsi"/>
                <w:sz w:val="18"/>
                <w:szCs w:val="18"/>
              </w:rPr>
            </w:pPr>
            <w:r w:rsidRPr="00C2598E">
              <w:rPr>
                <w:rFonts w:asciiTheme="minorHAnsi" w:eastAsia="Times New Roman" w:hAnsiTheme="minorHAnsi" w:cstheme="minorHAnsi"/>
                <w:sz w:val="18"/>
                <w:szCs w:val="18"/>
              </w:rPr>
              <w:t>429</w:t>
            </w:r>
          </w:p>
        </w:tc>
        <w:tc>
          <w:tcPr>
            <w:tcW w:w="1120" w:type="dxa"/>
            <w:noWrap/>
          </w:tcPr>
          <w:p w:rsidR="00C2598E" w:rsidRPr="00C2598E" w:rsidRDefault="00C2598E" w:rsidP="00C2598E">
            <w:pPr>
              <w:jc w:val="center"/>
              <w:cnfStyle w:val="000000000000"/>
              <w:rPr>
                <w:rFonts w:asciiTheme="minorHAnsi" w:eastAsia="Times New Roman" w:hAnsiTheme="minorHAnsi" w:cstheme="minorHAnsi"/>
                <w:sz w:val="18"/>
                <w:szCs w:val="18"/>
              </w:rPr>
            </w:pPr>
            <w:proofErr w:type="gramStart"/>
            <w:r w:rsidRPr="00C2598E">
              <w:rPr>
                <w:rFonts w:asciiTheme="minorHAnsi" w:eastAsia="Times New Roman" w:hAnsiTheme="minorHAnsi" w:cstheme="minorHAnsi"/>
                <w:sz w:val="18"/>
                <w:szCs w:val="18"/>
              </w:rPr>
              <w:t>hc1</w:t>
            </w:r>
            <w:proofErr w:type="gramEnd"/>
            <w:r w:rsidRPr="00C2598E">
              <w:rPr>
                <w:rFonts w:asciiTheme="minorHAnsi" w:eastAsia="Times New Roman" w:hAnsiTheme="minorHAnsi" w:cstheme="minorHAnsi"/>
                <w:sz w:val="18"/>
                <w:szCs w:val="18"/>
              </w:rPr>
              <w:t>-4</w:t>
            </w:r>
          </w:p>
        </w:tc>
      </w:tr>
    </w:tbl>
    <w:p w:rsidR="00C2598E" w:rsidRDefault="00C2598E" w:rsidP="00794AB8"/>
    <w:p w:rsidR="00155B8D" w:rsidRPr="00155B8D" w:rsidRDefault="00155B8D" w:rsidP="00155B8D">
      <w:r w:rsidRPr="00155B8D">
        <w:t xml:space="preserve">For </w:t>
      </w:r>
      <w:r w:rsidR="00A10D5B">
        <w:t>the MGP</w:t>
      </w:r>
      <w:r w:rsidRPr="00155B8D">
        <w:t xml:space="preserve">, 2 variants were outliers marked by blue arrows in figure </w:t>
      </w:r>
      <w:r w:rsidR="00935342">
        <w:t>above</w:t>
      </w:r>
      <w:r w:rsidRPr="00155B8D">
        <w:t xml:space="preserve"> (representative data shown for each)</w:t>
      </w:r>
      <w:r w:rsidR="00935342">
        <w:t>.</w:t>
      </w:r>
    </w:p>
    <w:p w:rsidR="00155B8D" w:rsidRPr="00155B8D" w:rsidRDefault="00155B8D" w:rsidP="00155B8D"/>
    <w:p w:rsidR="00155B8D" w:rsidRPr="00155B8D" w:rsidRDefault="00155B8D" w:rsidP="00155B8D">
      <w:r w:rsidRPr="00155B8D">
        <w:t xml:space="preserve">For variant number 1, the variant caller was only using a small fraction of the depth indicated at that site (comparing the </w:t>
      </w:r>
      <w:proofErr w:type="spellStart"/>
      <w:ins w:id="688" w:author="alexander smith" w:date="2020-07-03T14:59:00Z">
        <w:r w:rsidR="00A2035D">
          <w:t>B</w:t>
        </w:r>
      </w:ins>
      <w:del w:id="689" w:author="alexander smith" w:date="2020-07-03T14:59:00Z">
        <w:r w:rsidRPr="00155B8D" w:rsidDel="00A2035D">
          <w:delText>b</w:delText>
        </w:r>
      </w:del>
      <w:r w:rsidRPr="00155B8D">
        <w:t>edgraph</w:t>
      </w:r>
      <w:proofErr w:type="spellEnd"/>
      <w:r w:rsidRPr="00155B8D">
        <w:t xml:space="preserve"> from </w:t>
      </w:r>
      <w:proofErr w:type="spellStart"/>
      <w:r w:rsidRPr="00155B8D">
        <w:t>clipped.filtered.bam</w:t>
      </w:r>
      <w:proofErr w:type="spellEnd"/>
      <w:r w:rsidRPr="00155B8D">
        <w:t xml:space="preserve"> to the ‘</w:t>
      </w:r>
      <w:proofErr w:type="spellStart"/>
      <w:r w:rsidRPr="00155B8D">
        <w:t>Vardict</w:t>
      </w:r>
      <w:proofErr w:type="spellEnd"/>
      <w:r w:rsidRPr="00155B8D">
        <w:t xml:space="preserve">’ variant caller output). Thus variant supporting reads were dropping below 6 VD in many cases, and with this there was an over-estimation of expected VD,( based on </w:t>
      </w:r>
      <w:proofErr w:type="spellStart"/>
      <w:r w:rsidRPr="00155B8D">
        <w:t>bedgraph</w:t>
      </w:r>
      <w:proofErr w:type="spellEnd"/>
      <w:r w:rsidRPr="00155B8D">
        <w:t xml:space="preserve"> depth </w:t>
      </w:r>
      <w:del w:id="690" w:author="alexander smith" w:date="2020-07-02T13:40:00Z">
        <w:r w:rsidRPr="00155B8D" w:rsidDel="00997FE7">
          <w:delText>multipled</w:delText>
        </w:r>
      </w:del>
      <w:ins w:id="691" w:author="alexander smith" w:date="2020-07-02T13:40:00Z">
        <w:r w:rsidR="00997FE7" w:rsidRPr="00155B8D">
          <w:t>multiplied</w:t>
        </w:r>
      </w:ins>
      <w:r w:rsidRPr="00155B8D">
        <w:t xml:space="preserve"> by expected VAF) compared to variant caller depth . In the example here, </w:t>
      </w:r>
      <w:proofErr w:type="spellStart"/>
      <w:r w:rsidRPr="00155B8D">
        <w:t>bedgraph</w:t>
      </w:r>
      <w:proofErr w:type="spellEnd"/>
      <w:r w:rsidRPr="00155B8D">
        <w:t xml:space="preserve"> depth is 498 whereas variant caller depth is 86 (and below threshold VD of 5)</w:t>
      </w:r>
    </w:p>
    <w:p w:rsidR="00155B8D" w:rsidRPr="00155B8D" w:rsidRDefault="00155B8D" w:rsidP="00155B8D"/>
    <w:p w:rsidR="00C2598E" w:rsidRDefault="00155B8D" w:rsidP="00155B8D">
      <w:r w:rsidRPr="00155B8D">
        <w:t xml:space="preserve">Taking target sequence context into account (AGCAGGATGCAGCGGAACCCCCCCGATTTGCCG), the variant(s) lie within a </w:t>
      </w:r>
      <w:proofErr w:type="spellStart"/>
      <w:r w:rsidRPr="00155B8D">
        <w:t>homopolymeric</w:t>
      </w:r>
      <w:proofErr w:type="spellEnd"/>
      <w:r w:rsidRPr="00155B8D">
        <w:t xml:space="preserve"> C run. This is likely to be confounding alignment/realignment. </w:t>
      </w:r>
      <w:proofErr w:type="spellStart"/>
      <w:r w:rsidRPr="00155B8D">
        <w:t>Homopolymers</w:t>
      </w:r>
      <w:proofErr w:type="spellEnd"/>
      <w:r w:rsidRPr="00155B8D">
        <w:t xml:space="preserve"> </w:t>
      </w:r>
      <w:r w:rsidR="00935342">
        <w:t xml:space="preserve">are </w:t>
      </w:r>
      <w:r w:rsidRPr="00155B8D">
        <w:t xml:space="preserve">known to cause such problems. Here a switch from one variant call to another may be happening although in a real case, variable reporting of variant type would likely still see variant effect at same nucleotide from either </w:t>
      </w:r>
      <w:proofErr w:type="spellStart"/>
      <w:r w:rsidRPr="00155B8D">
        <w:t>indel</w:t>
      </w:r>
      <w:proofErr w:type="spellEnd"/>
      <w:r w:rsidRPr="00155B8D">
        <w:t xml:space="preserve"> call.</w:t>
      </w:r>
    </w:p>
    <w:p w:rsidR="00C2598E" w:rsidRDefault="00C2598E" w:rsidP="00794AB8"/>
    <w:p w:rsidR="001422AD" w:rsidRDefault="001422AD" w:rsidP="00794AB8"/>
    <w:p w:rsidR="001422AD" w:rsidRDefault="001422AD" w:rsidP="00794AB8"/>
    <w:p w:rsidR="001422AD" w:rsidRDefault="001422AD" w:rsidP="00794AB8"/>
    <w:p w:rsidR="007C089B" w:rsidRDefault="007C089B" w:rsidP="001422AD">
      <w:pPr>
        <w:rPr>
          <w:ins w:id="692" w:author="Smith, Alexander" w:date="2020-06-29T16:07:00Z"/>
          <w:lang w:val="en-US"/>
        </w:rPr>
      </w:pPr>
      <w:ins w:id="693" w:author="Smith, Alexander" w:date="2020-06-29T16:10:00Z">
        <w:r>
          <w:rPr>
            <w:lang w:val="en-US"/>
          </w:rPr>
          <w:t xml:space="preserve">Operational </w:t>
        </w:r>
      </w:ins>
      <w:ins w:id="694" w:author="Smith, Alexander" w:date="2020-06-29T16:12:00Z">
        <w:r w:rsidR="00742843">
          <w:rPr>
            <w:lang w:val="en-US"/>
          </w:rPr>
          <w:t>guidelines</w:t>
        </w:r>
      </w:ins>
      <w:bookmarkStart w:id="695" w:name="_GoBack"/>
      <w:bookmarkEnd w:id="695"/>
      <w:ins w:id="696" w:author="Smith, Alexander" w:date="2020-06-29T16:10:00Z">
        <w:r>
          <w:rPr>
            <w:lang w:val="en-US"/>
          </w:rPr>
          <w:t>: Assay read number and coverage requirements</w:t>
        </w:r>
      </w:ins>
    </w:p>
    <w:p w:rsidR="007C089B" w:rsidRDefault="007C089B" w:rsidP="001422AD">
      <w:pPr>
        <w:rPr>
          <w:ins w:id="697" w:author="Smith, Alexander" w:date="2020-06-29T16:07:00Z"/>
          <w:lang w:val="en-US"/>
        </w:rPr>
      </w:pPr>
    </w:p>
    <w:p w:rsidR="001422AD" w:rsidRDefault="001422AD" w:rsidP="001422AD">
      <w:pPr>
        <w:rPr>
          <w:lang w:val="en-US"/>
        </w:rPr>
      </w:pPr>
      <w:r w:rsidRPr="001422AD">
        <w:rPr>
          <w:lang w:val="en-US"/>
        </w:rPr>
        <w:t xml:space="preserve">LOD assays indicate that a read coverage across the </w:t>
      </w:r>
      <w:proofErr w:type="gramStart"/>
      <w:r w:rsidRPr="001422AD">
        <w:rPr>
          <w:lang w:val="en-US"/>
        </w:rPr>
        <w:t>Myeloid</w:t>
      </w:r>
      <w:proofErr w:type="gramEnd"/>
      <w:r w:rsidRPr="001422AD">
        <w:rPr>
          <w:lang w:val="en-US"/>
        </w:rPr>
        <w:t xml:space="preserve"> assay ROI region should be ≥</w:t>
      </w:r>
      <w:r w:rsidR="00935342">
        <w:rPr>
          <w:lang w:val="en-US"/>
        </w:rPr>
        <w:t>340</w:t>
      </w:r>
      <w:r w:rsidRPr="001422AD">
        <w:rPr>
          <w:lang w:val="en-US"/>
        </w:rPr>
        <w:t xml:space="preserve">x, to detect allele frequencies down to 5%. Here we assess the number of processed sequence reads required to meet these acceptance criteria for ≥95% of targets (≥400x </w:t>
      </w:r>
      <w:proofErr w:type="gramStart"/>
      <w:r w:rsidRPr="001422AD">
        <w:rPr>
          <w:lang w:val="en-US"/>
        </w:rPr>
        <w:t>for  ≥</w:t>
      </w:r>
      <w:proofErr w:type="gramEnd"/>
      <w:r w:rsidRPr="001422AD">
        <w:rPr>
          <w:lang w:val="en-US"/>
        </w:rPr>
        <w:t xml:space="preserve"> 95% of ROI) and use this along with expected PCR duplication rates to suggest suitable operational parameters (sequencing level per sample/run and number of samples per sequencing run).</w:t>
      </w:r>
    </w:p>
    <w:p w:rsidR="00935342" w:rsidRPr="001422AD" w:rsidRDefault="00935342" w:rsidP="001422AD"/>
    <w:p w:rsidR="001422AD" w:rsidRPr="003B3E9D" w:rsidRDefault="001422AD" w:rsidP="003B3E9D">
      <w:pPr>
        <w:rPr>
          <w:lang w:val="en-US"/>
        </w:rPr>
      </w:pPr>
      <w:r w:rsidRPr="001422AD">
        <w:rPr>
          <w:lang w:val="en-US"/>
        </w:rPr>
        <w:t xml:space="preserve">Duplication occurs when sequence read numbers surpass library complexity, with consequential re-sequencing (re-sampling) of individual library molecules. This will be affected by input DNA quantity, which was fixed at 40ng here. As the </w:t>
      </w:r>
      <w:proofErr w:type="spellStart"/>
      <w:r w:rsidRPr="001422AD">
        <w:rPr>
          <w:lang w:val="en-US"/>
        </w:rPr>
        <w:t>Qiaseq</w:t>
      </w:r>
      <w:proofErr w:type="spellEnd"/>
      <w:r w:rsidRPr="001422AD">
        <w:rPr>
          <w:lang w:val="en-US"/>
        </w:rPr>
        <w:t xml:space="preserve"> assay and Snappy analysis pipeline uses de-duplicated reads (merged consensus reads based on unique originating </w:t>
      </w:r>
      <w:proofErr w:type="spellStart"/>
      <w:r w:rsidRPr="001422AD">
        <w:rPr>
          <w:lang w:val="en-US"/>
        </w:rPr>
        <w:t>gDNA</w:t>
      </w:r>
      <w:proofErr w:type="spellEnd"/>
      <w:r w:rsidRPr="001422AD">
        <w:rPr>
          <w:lang w:val="en-US"/>
        </w:rPr>
        <w:t xml:space="preserve"> molecule) as its basis for variant calling, then a lower effective library complexity and associated rise in molecular duplication will lead to lower processed read number output and associated DOC. </w:t>
      </w:r>
      <w:r w:rsidR="003B3E9D" w:rsidRPr="003B3E9D">
        <w:rPr>
          <w:lang w:val="en-US"/>
        </w:rPr>
        <w:t>Exampled in figures</w:t>
      </w:r>
      <w:r w:rsidR="003B3E9D">
        <w:rPr>
          <w:lang w:val="en-US"/>
        </w:rPr>
        <w:t xml:space="preserve"> </w:t>
      </w:r>
      <w:r w:rsidR="003B3E9D" w:rsidRPr="003B3E9D">
        <w:rPr>
          <w:lang w:val="en-US"/>
        </w:rPr>
        <w:t>A-D</w:t>
      </w:r>
      <w:r w:rsidR="003B3E9D">
        <w:rPr>
          <w:lang w:val="en-US"/>
        </w:rPr>
        <w:t>.</w:t>
      </w:r>
    </w:p>
    <w:p w:rsidR="001422AD" w:rsidRDefault="001422AD" w:rsidP="00794AB8"/>
    <w:p w:rsidR="003B3E9D" w:rsidRDefault="003B3E9D" w:rsidP="00794AB8"/>
    <w:p w:rsidR="003B3E9D" w:rsidRPr="003B3E9D" w:rsidRDefault="003B3E9D" w:rsidP="003B3E9D">
      <w:r w:rsidRPr="003B3E9D">
        <w:rPr>
          <w:lang w:val="en-US"/>
        </w:rPr>
        <w:t>Figure A</w:t>
      </w:r>
    </w:p>
    <w:p w:rsidR="003B3E9D" w:rsidRDefault="003B3E9D" w:rsidP="00794AB8">
      <w:r>
        <w:rPr>
          <w:noProof/>
          <w:lang w:val="en-US" w:eastAsia="en-US"/>
        </w:rPr>
        <w:drawing>
          <wp:anchor distT="0" distB="0" distL="114300" distR="114300" simplePos="0" relativeHeight="251660288" behindDoc="0" locked="0" layoutInCell="1" allowOverlap="1">
            <wp:simplePos x="0" y="0"/>
            <wp:positionH relativeFrom="margin">
              <wp:align>left</wp:align>
            </wp:positionH>
            <wp:positionV relativeFrom="paragraph">
              <wp:posOffset>215900</wp:posOffset>
            </wp:positionV>
            <wp:extent cx="6508115" cy="2876550"/>
            <wp:effectExtent l="0" t="0" r="698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514053" cy="2879103"/>
                    </a:xfrm>
                    <a:prstGeom prst="rect">
                      <a:avLst/>
                    </a:prstGeom>
                    <a:noFill/>
                  </pic:spPr>
                </pic:pic>
              </a:graphicData>
            </a:graphic>
          </wp:anchor>
        </w:drawing>
      </w:r>
    </w:p>
    <w:p w:rsidR="003B3E9D" w:rsidRDefault="003B3E9D" w:rsidP="00794AB8"/>
    <w:p w:rsidR="003B3E9D" w:rsidRPr="003B3E9D" w:rsidRDefault="003B3E9D" w:rsidP="003B3E9D">
      <w:r w:rsidRPr="003B3E9D">
        <w:rPr>
          <w:b/>
          <w:bCs/>
          <w:lang w:val="en-US"/>
        </w:rPr>
        <w:t xml:space="preserve">Figure </w:t>
      </w:r>
      <w:r w:rsidR="00935342">
        <w:rPr>
          <w:b/>
          <w:bCs/>
          <w:lang w:val="en-US"/>
        </w:rPr>
        <w:t>A</w:t>
      </w:r>
      <w:r w:rsidRPr="003B3E9D">
        <w:rPr>
          <w:lang w:val="en-US"/>
        </w:rPr>
        <w:t xml:space="preserve">. Coverage </w:t>
      </w:r>
      <w:proofErr w:type="spellStart"/>
      <w:r w:rsidRPr="003B3E9D">
        <w:rPr>
          <w:i/>
          <w:iCs/>
          <w:lang w:val="en-US"/>
        </w:rPr>
        <w:t>vs</w:t>
      </w:r>
      <w:proofErr w:type="spellEnd"/>
      <w:r w:rsidRPr="003B3E9D">
        <w:rPr>
          <w:lang w:val="en-US"/>
        </w:rPr>
        <w:t xml:space="preserve"> read number, Myeloid </w:t>
      </w:r>
      <w:proofErr w:type="spellStart"/>
      <w:r w:rsidRPr="003B3E9D">
        <w:rPr>
          <w:lang w:val="en-US"/>
        </w:rPr>
        <w:t>Qiaseq</w:t>
      </w:r>
      <w:proofErr w:type="spellEnd"/>
      <w:r w:rsidRPr="003B3E9D">
        <w:rPr>
          <w:lang w:val="en-US"/>
        </w:rPr>
        <w:t xml:space="preserve"> </w:t>
      </w:r>
      <w:proofErr w:type="gramStart"/>
      <w:r w:rsidRPr="003B3E9D">
        <w:rPr>
          <w:lang w:val="en-US"/>
        </w:rPr>
        <w:t>assay  batch1</w:t>
      </w:r>
      <w:proofErr w:type="gramEnd"/>
      <w:r w:rsidRPr="003B3E9D">
        <w:rPr>
          <w:lang w:val="en-US"/>
        </w:rPr>
        <w:t xml:space="preserve"> (figure A) and batch2 (figure B). Processed sequence read numbers were plotted against sequence coverage (% of ROI covered ≥ 400X or 600X), taking into account LOD by coverage assay analysis performed here. </w:t>
      </w:r>
      <w:r w:rsidRPr="003B3E9D">
        <w:t xml:space="preserve">Processed reads represent filtered, de-duplicated (consensus) sequence reads used in variant calling and coverage metric calculations outputted by the Snappy pipeline. </w:t>
      </w:r>
      <w:r w:rsidRPr="003B3E9D">
        <w:rPr>
          <w:lang w:val="en-US"/>
        </w:rPr>
        <w:t>Loess ‘best fit’ lines are used to fit data. Horizontal dotted grey lines indicate threshold for 95% ROI coverage.</w:t>
      </w:r>
      <w:r w:rsidRPr="003B3E9D">
        <w:t xml:space="preserve">  Processed sequence read numbers in batch two were on </w:t>
      </w:r>
      <w:proofErr w:type="gramStart"/>
      <w:r w:rsidRPr="003B3E9D">
        <w:t xml:space="preserve">average </w:t>
      </w:r>
      <w:r w:rsidRPr="003B3E9D">
        <w:rPr>
          <w:lang w:val="en-US"/>
        </w:rPr>
        <w:t xml:space="preserve"> higher</w:t>
      </w:r>
      <w:proofErr w:type="gramEnd"/>
      <w:r w:rsidRPr="003B3E9D">
        <w:rPr>
          <w:lang w:val="en-US"/>
        </w:rPr>
        <w:t xml:space="preserve"> than batch 1, in line the number of assayed sampled being multiplexed per run (24 </w:t>
      </w:r>
      <w:proofErr w:type="spellStart"/>
      <w:r w:rsidRPr="003B3E9D">
        <w:rPr>
          <w:lang w:val="en-US"/>
        </w:rPr>
        <w:t>vs</w:t>
      </w:r>
      <w:proofErr w:type="spellEnd"/>
      <w:r w:rsidRPr="003B3E9D">
        <w:rPr>
          <w:lang w:val="en-US"/>
        </w:rPr>
        <w:t xml:space="preserve"> 48 respectively) providing a higher average raw sequence read number per sample. De-duplication of raw reads to generate consensus reads will reduce the processed read/sample number difference between batches here, although in this case known variable input DNA quality was thought to impact on slightly overall lower coverage performance seen for batch 2 </w:t>
      </w:r>
      <w:proofErr w:type="gramStart"/>
      <w:r w:rsidRPr="003B3E9D">
        <w:rPr>
          <w:lang w:val="en-US"/>
        </w:rPr>
        <w:t>( evident</w:t>
      </w:r>
      <w:proofErr w:type="gramEnd"/>
      <w:r w:rsidRPr="003B3E9D">
        <w:rPr>
          <w:lang w:val="en-US"/>
        </w:rPr>
        <w:t xml:space="preserve"> in at least two lower performing samples indicted by orange box). See figure D and corresponding text for further details on duplication levels and DNA quality variation. In both operational formats corresponding to batch 1 and batch 2, all samples passed assay requirements for depth determined in LOD assays </w:t>
      </w:r>
      <w:proofErr w:type="gramStart"/>
      <w:r w:rsidRPr="003B3E9D">
        <w:rPr>
          <w:lang w:val="en-US"/>
        </w:rPr>
        <w:t>here  and</w:t>
      </w:r>
      <w:proofErr w:type="gramEnd"/>
      <w:r w:rsidRPr="003B3E9D">
        <w:rPr>
          <w:lang w:val="en-US"/>
        </w:rPr>
        <w:t xml:space="preserve"> associated  predetermined acceptance criteria for analytical sensitivity</w:t>
      </w:r>
    </w:p>
    <w:p w:rsidR="003B3E9D" w:rsidRDefault="003B3E9D" w:rsidP="00794AB8"/>
    <w:p w:rsidR="003B3E9D" w:rsidRPr="003B3E9D" w:rsidRDefault="003B3E9D" w:rsidP="003B3E9D">
      <w:r w:rsidRPr="003B3E9D">
        <w:rPr>
          <w:lang w:val="en-US"/>
        </w:rPr>
        <w:t>Figure B</w:t>
      </w:r>
    </w:p>
    <w:p w:rsidR="003B3E9D" w:rsidRDefault="003B3E9D" w:rsidP="00794AB8"/>
    <w:p w:rsidR="003B3E9D" w:rsidRDefault="00F82375" w:rsidP="00794AB8">
      <w:r>
        <w:rPr>
          <w:noProof/>
          <w:lang w:val="en-US" w:eastAsia="en-US"/>
        </w:rPr>
        <w:drawing>
          <wp:inline distT="0" distB="0" distL="0" distR="0">
            <wp:extent cx="6868795" cy="437246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892181" cy="4387352"/>
                    </a:xfrm>
                    <a:prstGeom prst="rect">
                      <a:avLst/>
                    </a:prstGeom>
                    <a:noFill/>
                  </pic:spPr>
                </pic:pic>
              </a:graphicData>
            </a:graphic>
          </wp:inline>
        </w:drawing>
      </w:r>
    </w:p>
    <w:p w:rsidR="003B3E9D" w:rsidRDefault="003B3E9D" w:rsidP="00794AB8"/>
    <w:p w:rsidR="00935342" w:rsidRPr="003B3E9D" w:rsidRDefault="00935342" w:rsidP="00935342">
      <w:r w:rsidRPr="003B3E9D">
        <w:rPr>
          <w:lang w:val="en-US"/>
        </w:rPr>
        <w:t xml:space="preserve">Figure </w:t>
      </w:r>
      <w:r>
        <w:rPr>
          <w:lang w:val="en-US"/>
        </w:rPr>
        <w:t>C</w:t>
      </w:r>
    </w:p>
    <w:p w:rsidR="003B3E9D" w:rsidRDefault="003B3E9D" w:rsidP="00794AB8"/>
    <w:p w:rsidR="001422AD" w:rsidRDefault="00F82375" w:rsidP="00794AB8">
      <w:r>
        <w:rPr>
          <w:noProof/>
          <w:lang w:val="en-US" w:eastAsia="en-US"/>
        </w:rPr>
        <w:drawing>
          <wp:inline distT="0" distB="0" distL="0" distR="0">
            <wp:extent cx="6515735" cy="3683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532201" cy="3693159"/>
                    </a:xfrm>
                    <a:prstGeom prst="rect">
                      <a:avLst/>
                    </a:prstGeom>
                    <a:noFill/>
                  </pic:spPr>
                </pic:pic>
              </a:graphicData>
            </a:graphic>
          </wp:inline>
        </w:drawing>
      </w:r>
    </w:p>
    <w:p w:rsidR="001422AD" w:rsidRDefault="001422AD" w:rsidP="00794AB8"/>
    <w:p w:rsidR="00C2598E" w:rsidRDefault="00F82375" w:rsidP="00794AB8">
      <w:r w:rsidRPr="00F82375">
        <w:rPr>
          <w:b/>
          <w:bCs/>
          <w:lang w:val="en-US"/>
        </w:rPr>
        <w:t>Figure C</w:t>
      </w:r>
      <w:r w:rsidRPr="00F82375">
        <w:rPr>
          <w:lang w:val="en-US"/>
        </w:rPr>
        <w:t xml:space="preserve">. </w:t>
      </w:r>
      <w:r w:rsidRPr="00F82375">
        <w:t>Plotting the data as for figure A &amp;</w:t>
      </w:r>
      <w:r w:rsidR="00757A7F">
        <w:t xml:space="preserve"> </w:t>
      </w:r>
      <w:r w:rsidRPr="00F82375">
        <w:t xml:space="preserve">B, we used sequentially down-sampled </w:t>
      </w:r>
      <w:proofErr w:type="spellStart"/>
      <w:r w:rsidRPr="00F82375">
        <w:t>fastq</w:t>
      </w:r>
      <w:proofErr w:type="spellEnd"/>
      <w:r w:rsidRPr="00F82375">
        <w:t xml:space="preserve"> for control sample (HC-1) and resulting Snappy outputs to assess depth </w:t>
      </w:r>
      <w:proofErr w:type="spellStart"/>
      <w:r w:rsidRPr="00F82375">
        <w:rPr>
          <w:i/>
          <w:iCs/>
        </w:rPr>
        <w:t>vs</w:t>
      </w:r>
      <w:proofErr w:type="spellEnd"/>
      <w:r w:rsidRPr="00F82375">
        <w:t xml:space="preserve"> reads in a controlled manner. Duplication rate was also plotted against processed read number.  To pass the assay validation acceptance criteria of at least 95</w:t>
      </w:r>
      <w:proofErr w:type="gramStart"/>
      <w:r w:rsidRPr="00F82375">
        <w:t>%  of</w:t>
      </w:r>
      <w:proofErr w:type="gramEnd"/>
      <w:r w:rsidRPr="00F82375">
        <w:t xml:space="preserve"> ROI having </w:t>
      </w:r>
      <w:r w:rsidRPr="00F82375">
        <w:rPr>
          <w:lang w:val="en-US"/>
        </w:rPr>
        <w:t xml:space="preserve"> </w:t>
      </w:r>
      <w:r w:rsidRPr="00F82375">
        <w:t xml:space="preserve">≥ 400X sequence coverage, it can be estimated that &gt;525K total processed sequence reads would be needed for each sample assay as a base minimum. To provide contingency for poorer sample-assay performance, seen on occasion here (see figure B and figure </w:t>
      </w:r>
      <w:r w:rsidR="00935342">
        <w:t>D</w:t>
      </w:r>
      <w:r w:rsidRPr="00F82375">
        <w:t>), 800K processed read pairs per sample is recommended here as a suitable lower assay QC pass threshold.</w:t>
      </w:r>
    </w:p>
    <w:p w:rsidR="00F82375" w:rsidRDefault="00F82375" w:rsidP="00794AB8"/>
    <w:p w:rsidR="00935342" w:rsidRPr="003B3E9D" w:rsidRDefault="00935342" w:rsidP="00935342">
      <w:r w:rsidRPr="003B3E9D">
        <w:rPr>
          <w:lang w:val="en-US"/>
        </w:rPr>
        <w:t xml:space="preserve">Figure </w:t>
      </w:r>
      <w:r>
        <w:rPr>
          <w:lang w:val="en-US"/>
        </w:rPr>
        <w:t>D</w:t>
      </w:r>
    </w:p>
    <w:p w:rsidR="00F82375" w:rsidRDefault="00F82375" w:rsidP="00794AB8"/>
    <w:p w:rsidR="00F82375" w:rsidRDefault="00F82375" w:rsidP="00794AB8">
      <w:r>
        <w:rPr>
          <w:noProof/>
          <w:lang w:val="en-US" w:eastAsia="en-US"/>
        </w:rPr>
        <w:drawing>
          <wp:inline distT="0" distB="0" distL="0" distR="0">
            <wp:extent cx="6668135" cy="312084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695159" cy="3133489"/>
                    </a:xfrm>
                    <a:prstGeom prst="rect">
                      <a:avLst/>
                    </a:prstGeom>
                    <a:noFill/>
                  </pic:spPr>
                </pic:pic>
              </a:graphicData>
            </a:graphic>
          </wp:inline>
        </w:drawing>
      </w:r>
    </w:p>
    <w:p w:rsidR="00F82375" w:rsidRDefault="00F82375" w:rsidP="00794AB8"/>
    <w:p w:rsidR="00F82375" w:rsidRPr="00F82375" w:rsidRDefault="00F82375" w:rsidP="00F82375">
      <w:r w:rsidRPr="00F82375">
        <w:rPr>
          <w:b/>
          <w:bCs/>
          <w:lang w:val="en-US"/>
        </w:rPr>
        <w:t>Figure D</w:t>
      </w:r>
      <w:r w:rsidRPr="00F82375">
        <w:rPr>
          <w:lang w:val="en-US"/>
        </w:rPr>
        <w:t xml:space="preserve">. Duplication rate was plotted against raw read number for assay batch 1 </w:t>
      </w:r>
      <w:proofErr w:type="spellStart"/>
      <w:r w:rsidRPr="00F82375">
        <w:rPr>
          <w:lang w:val="en-US"/>
        </w:rPr>
        <w:t>vs</w:t>
      </w:r>
      <w:proofErr w:type="spellEnd"/>
      <w:r w:rsidRPr="00F82375">
        <w:rPr>
          <w:lang w:val="en-US"/>
        </w:rPr>
        <w:t xml:space="preserve"> batch2. For batch 1, which had relatively less raw reads per sample (see table 2) due to </w:t>
      </w:r>
      <w:proofErr w:type="gramStart"/>
      <w:r w:rsidRPr="00F82375">
        <w:rPr>
          <w:lang w:val="en-US"/>
        </w:rPr>
        <w:t>a  higher</w:t>
      </w:r>
      <w:proofErr w:type="gramEnd"/>
      <w:r w:rsidRPr="00F82375">
        <w:rPr>
          <w:lang w:val="en-US"/>
        </w:rPr>
        <w:t xml:space="preserve">  total sample number per run (48) than batch 2 (24), we see a relatively lower raw read/per sample and read duplication level as expected. For this batch, which comprised standard 40ng DNA extracted in batch from sample blood at time of validation, only slight variation in reads/sample was observed, which as expected did not significantly affect duplication levels, which were similar between samples. Batch 2 showed far more variation in both read number and duplication levels, with larger differences in read numbers not correlating with read duplication, as would be expected given no additional assay variables. This was likely to reflect the variable input DNA quality known for this batch of samples (</w:t>
      </w:r>
      <w:r w:rsidR="00935342">
        <w:rPr>
          <w:lang w:val="en-US"/>
        </w:rPr>
        <w:t>a mixture of routine samples from PB and BM</w:t>
      </w:r>
      <w:r w:rsidRPr="00F82375">
        <w:rPr>
          <w:lang w:val="en-US"/>
        </w:rPr>
        <w:t xml:space="preserve">). However, the median processed (de-duplicated) read number for the both the mid-output </w:t>
      </w:r>
      <w:proofErr w:type="spellStart"/>
      <w:r w:rsidRPr="00F82375">
        <w:rPr>
          <w:lang w:val="en-US"/>
        </w:rPr>
        <w:t>Nextseq</w:t>
      </w:r>
      <w:proofErr w:type="spellEnd"/>
      <w:r w:rsidRPr="00F82375">
        <w:rPr>
          <w:lang w:val="en-US"/>
        </w:rPr>
        <w:t xml:space="preserve"> kit for 48 sample assays (1.11 million; batch 1) and the same kit with 24 sample (1.32 million; batch 2) was similar, with read duplication levels absorbing much of the increase in raw sequence read numbers, albeit with a suggestive amplification of this effect through lower DNA quality. Given this, a 24</w:t>
      </w:r>
      <w:r w:rsidR="00935342">
        <w:rPr>
          <w:lang w:val="en-US"/>
        </w:rPr>
        <w:t>-32</w:t>
      </w:r>
      <w:r w:rsidRPr="00F82375">
        <w:rPr>
          <w:lang w:val="en-US"/>
        </w:rPr>
        <w:t xml:space="preserve"> sample assay run paired with the </w:t>
      </w:r>
      <w:proofErr w:type="spellStart"/>
      <w:r w:rsidRPr="00F82375">
        <w:rPr>
          <w:lang w:val="en-US"/>
        </w:rPr>
        <w:t>Nextseq</w:t>
      </w:r>
      <w:proofErr w:type="spellEnd"/>
      <w:r w:rsidRPr="00F82375">
        <w:rPr>
          <w:lang w:val="en-US"/>
        </w:rPr>
        <w:t xml:space="preserve"> mid-output kit</w:t>
      </w:r>
      <w:r w:rsidR="00935342">
        <w:rPr>
          <w:lang w:val="en-US"/>
        </w:rPr>
        <w:t>, or 48-56 samples run on a high-output kit</w:t>
      </w:r>
      <w:r w:rsidRPr="00F82375">
        <w:rPr>
          <w:lang w:val="en-US"/>
        </w:rPr>
        <w:t xml:space="preserve"> is the recommended assay running format with build in contingency, minimizing the risk that DNA quality/quantity could potentially lead to a QC fail for processed read number and associated DOC, given higher associated read duplication rates</w:t>
      </w:r>
      <w:r w:rsidR="00935342">
        <w:rPr>
          <w:lang w:val="en-US"/>
        </w:rPr>
        <w:t>.</w:t>
      </w:r>
    </w:p>
    <w:p w:rsidR="00F82375" w:rsidRDefault="00F82375" w:rsidP="00794AB8"/>
    <w:p w:rsidR="00F82375" w:rsidRDefault="00F82375" w:rsidP="00794AB8"/>
    <w:p w:rsidR="00F82375" w:rsidRDefault="00F82375" w:rsidP="00794AB8"/>
    <w:p w:rsidR="00F82375" w:rsidRDefault="00F82375" w:rsidP="00794AB8"/>
    <w:p w:rsidR="00F82375" w:rsidRPr="00CC5C8E" w:rsidRDefault="00F82375" w:rsidP="00F82375">
      <w:pPr>
        <w:rPr>
          <w:b/>
          <w:bCs/>
        </w:rPr>
      </w:pPr>
      <w:r w:rsidRPr="00CC5C8E">
        <w:rPr>
          <w:b/>
          <w:bCs/>
          <w:lang w:val="en-US"/>
        </w:rPr>
        <w:t>LOW COVERAGE REGIONS</w:t>
      </w:r>
    </w:p>
    <w:p w:rsidR="00F82375" w:rsidRDefault="00F82375" w:rsidP="00CC5C8E">
      <w:pPr>
        <w:spacing w:line="276" w:lineRule="auto"/>
      </w:pPr>
      <w:r w:rsidRPr="00F82375">
        <w:rPr>
          <w:lang w:val="en-US"/>
        </w:rPr>
        <w:t xml:space="preserve">Given a suggested DOC threshold here of </w:t>
      </w:r>
      <w:r w:rsidRPr="00F82375">
        <w:t>95% of the ROI requiring ≥ 400X sequence coverage, a maximum of 5% of the regions covered here could have coverage below this threshold. SQVD outputs these low coverage regions (</w:t>
      </w:r>
      <w:proofErr w:type="spellStart"/>
      <w:r w:rsidRPr="00F82375">
        <w:t>LCRs</w:t>
      </w:r>
      <w:proofErr w:type="spellEnd"/>
      <w:proofErr w:type="gramStart"/>
      <w:r w:rsidRPr="00F82375">
        <w:t>) which</w:t>
      </w:r>
      <w:proofErr w:type="gramEnd"/>
      <w:r w:rsidRPr="00F82375">
        <w:t xml:space="preserve"> should be reviewed by the </w:t>
      </w:r>
      <w:proofErr w:type="spellStart"/>
      <w:r w:rsidRPr="00F82375">
        <w:t>clincial</w:t>
      </w:r>
      <w:proofErr w:type="spellEnd"/>
      <w:r w:rsidRPr="00F82375">
        <w:t xml:space="preserve"> scientist reporting on a case by case basis to assess significance and suitability to report assay findings. The clinical scientist may then qualify reported coverage regions by attaching a lower level of analytical sensitivity to </w:t>
      </w:r>
      <w:proofErr w:type="gramStart"/>
      <w:r w:rsidRPr="00F82375">
        <w:t>these region</w:t>
      </w:r>
      <w:proofErr w:type="gramEnd"/>
      <w:r w:rsidRPr="00F82375">
        <w:t xml:space="preserve"> in line with observed coverage per region. Suggested assay running parameters are aimed at providing DOC contingency (significantly above thresholds for a majority of samples). </w:t>
      </w:r>
      <w:r w:rsidR="00935342">
        <w:t>The table</w:t>
      </w:r>
      <w:r w:rsidRPr="00F82375">
        <w:t xml:space="preserve"> gives breakdown of low coverage events outputted by Snappy with 400X and 340X thresholds for sequence coverage assesses as described on LOD by depth calculations in this report. Low coverage events common </w:t>
      </w:r>
      <w:proofErr w:type="gramStart"/>
      <w:r w:rsidRPr="00F82375">
        <w:t>to</w:t>
      </w:r>
      <w:proofErr w:type="gramEnd"/>
      <w:r w:rsidRPr="00F82375">
        <w:t xml:space="preserve"> many sample assays here (&gt;5/48) were also considered and can also be factored in to </w:t>
      </w:r>
      <w:proofErr w:type="spellStart"/>
      <w:r w:rsidRPr="00F82375">
        <w:t>clincial</w:t>
      </w:r>
      <w:proofErr w:type="spellEnd"/>
      <w:r w:rsidRPr="00F82375">
        <w:t xml:space="preserve"> reporting based on functional significance</w:t>
      </w:r>
      <w:r>
        <w:t>.</w:t>
      </w:r>
    </w:p>
    <w:p w:rsidR="00CC5C8E" w:rsidRDefault="00CC5C8E" w:rsidP="00CC5C8E">
      <w:pPr>
        <w:spacing w:line="276" w:lineRule="auto"/>
      </w:pPr>
    </w:p>
    <w:p w:rsidR="00CC5C8E" w:rsidRDefault="00CC5C8E" w:rsidP="00CC5C8E">
      <w:pPr>
        <w:spacing w:line="276" w:lineRule="auto"/>
      </w:pPr>
    </w:p>
    <w:p w:rsidR="00F82375" w:rsidRDefault="00F82375" w:rsidP="00F82375"/>
    <w:tbl>
      <w:tblPr>
        <w:tblW w:w="5000" w:type="pct"/>
        <w:jc w:val="center"/>
        <w:tblCellMar>
          <w:left w:w="0" w:type="dxa"/>
          <w:right w:w="0" w:type="dxa"/>
        </w:tblCellMar>
        <w:tblLook w:val="0600"/>
      </w:tblPr>
      <w:tblGrid>
        <w:gridCol w:w="1725"/>
        <w:gridCol w:w="1725"/>
        <w:gridCol w:w="1729"/>
        <w:gridCol w:w="1724"/>
        <w:gridCol w:w="1724"/>
        <w:gridCol w:w="1724"/>
      </w:tblGrid>
      <w:tr w:rsidR="00F82375" w:rsidRPr="00F82375">
        <w:trPr>
          <w:trHeight w:val="585"/>
          <w:jc w:val="center"/>
        </w:trPr>
        <w:tc>
          <w:tcPr>
            <w:tcW w:w="83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Threshold for sequence coverage across ROI</w:t>
            </w:r>
          </w:p>
        </w:tc>
        <w:tc>
          <w:tcPr>
            <w:tcW w:w="83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 xml:space="preserve">Total low coverage events / </w:t>
            </w:r>
            <w:proofErr w:type="spellStart"/>
            <w:r w:rsidRPr="00F82375">
              <w:rPr>
                <w:b/>
                <w:bCs/>
                <w:color w:val="FFFFFF" w:themeColor="background1"/>
                <w:sz w:val="20"/>
                <w:szCs w:val="20"/>
                <w:lang w:val="en-US"/>
              </w:rPr>
              <w:t>avg</w:t>
            </w:r>
            <w:proofErr w:type="spellEnd"/>
            <w:r w:rsidRPr="00F82375">
              <w:rPr>
                <w:b/>
                <w:bCs/>
                <w:color w:val="FFFFFF" w:themeColor="background1"/>
                <w:sz w:val="20"/>
                <w:szCs w:val="20"/>
                <w:lang w:val="en-US"/>
              </w:rPr>
              <w:t xml:space="preserve"> per patient (APP) &amp; APP minus </w:t>
            </w:r>
            <w:r>
              <w:rPr>
                <w:b/>
                <w:bCs/>
                <w:color w:val="FFFFFF" w:themeColor="background1"/>
                <w:sz w:val="20"/>
                <w:szCs w:val="20"/>
                <w:lang w:val="en-US"/>
              </w:rPr>
              <w:t>(</w:t>
            </w:r>
            <w:r w:rsidRPr="00F82375">
              <w:rPr>
                <w:b/>
                <w:bCs/>
                <w:color w:val="FFFFFF" w:themeColor="background1"/>
                <w:sz w:val="20"/>
                <w:szCs w:val="20"/>
                <w:lang w:val="en-US"/>
              </w:rPr>
              <w:t>common events)</w:t>
            </w:r>
          </w:p>
        </w:tc>
        <w:tc>
          <w:tcPr>
            <w:tcW w:w="835"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 xml:space="preserve">Size of low coverage regions: </w:t>
            </w:r>
          </w:p>
          <w:p w:rsidR="00F82375" w:rsidRPr="00F82375" w:rsidRDefault="00F82375" w:rsidP="00F82375">
            <w:pPr>
              <w:rPr>
                <w:color w:val="FFFFFF" w:themeColor="background1"/>
                <w:sz w:val="20"/>
                <w:szCs w:val="20"/>
              </w:rPr>
            </w:pPr>
            <w:proofErr w:type="gramStart"/>
            <w:r w:rsidRPr="00F82375">
              <w:rPr>
                <w:b/>
                <w:bCs/>
                <w:color w:val="FFFFFF" w:themeColor="background1"/>
                <w:sz w:val="20"/>
                <w:szCs w:val="20"/>
                <w:lang w:val="en-US"/>
              </w:rPr>
              <w:t>mean</w:t>
            </w:r>
            <w:proofErr w:type="gramEnd"/>
            <w:r w:rsidRPr="00F82375">
              <w:rPr>
                <w:b/>
                <w:bCs/>
                <w:color w:val="FFFFFF" w:themeColor="background1"/>
                <w:sz w:val="20"/>
                <w:szCs w:val="20"/>
                <w:lang w:val="en-US"/>
              </w:rPr>
              <w:t>/median</w:t>
            </w:r>
          </w:p>
        </w:tc>
        <w:tc>
          <w:tcPr>
            <w:tcW w:w="83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 xml:space="preserve">Unique low coverage regions </w:t>
            </w:r>
          </w:p>
        </w:tc>
        <w:tc>
          <w:tcPr>
            <w:tcW w:w="83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 xml:space="preserve">Merged unique </w:t>
            </w:r>
            <w:proofErr w:type="spellStart"/>
            <w:r w:rsidRPr="00F82375">
              <w:rPr>
                <w:b/>
                <w:bCs/>
                <w:color w:val="FFFFFF" w:themeColor="background1"/>
                <w:sz w:val="20"/>
                <w:szCs w:val="20"/>
                <w:lang w:val="en-US"/>
              </w:rPr>
              <w:t>LCRs</w:t>
            </w:r>
            <w:proofErr w:type="spellEnd"/>
            <w:r w:rsidRPr="00F82375">
              <w:rPr>
                <w:b/>
                <w:bCs/>
                <w:color w:val="FFFFFF" w:themeColor="background1"/>
                <w:sz w:val="20"/>
                <w:szCs w:val="20"/>
                <w:lang w:val="en-US"/>
              </w:rPr>
              <w:t xml:space="preserve"> (directly adjacent </w:t>
            </w:r>
            <w:proofErr w:type="gramStart"/>
            <w:r w:rsidRPr="00F82375">
              <w:rPr>
                <w:b/>
                <w:bCs/>
                <w:color w:val="FFFFFF" w:themeColor="background1"/>
                <w:sz w:val="20"/>
                <w:szCs w:val="20"/>
                <w:lang w:val="en-US"/>
              </w:rPr>
              <w:t xml:space="preserve">unique  </w:t>
            </w:r>
            <w:proofErr w:type="spellStart"/>
            <w:r w:rsidRPr="00F82375">
              <w:rPr>
                <w:b/>
                <w:bCs/>
                <w:color w:val="FFFFFF" w:themeColor="background1"/>
                <w:sz w:val="20"/>
                <w:szCs w:val="20"/>
                <w:lang w:val="en-US"/>
              </w:rPr>
              <w:t>LCRs</w:t>
            </w:r>
            <w:proofErr w:type="spellEnd"/>
            <w:proofErr w:type="gramEnd"/>
            <w:r w:rsidRPr="00F82375">
              <w:rPr>
                <w:b/>
                <w:bCs/>
                <w:color w:val="FFFFFF" w:themeColor="background1"/>
                <w:sz w:val="20"/>
                <w:szCs w:val="20"/>
                <w:lang w:val="en-US"/>
              </w:rPr>
              <w:t xml:space="preserve"> merged)</w:t>
            </w:r>
          </w:p>
        </w:tc>
        <w:tc>
          <w:tcPr>
            <w:tcW w:w="83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F82375" w:rsidRPr="00F82375" w:rsidRDefault="00F82375" w:rsidP="00F82375">
            <w:pPr>
              <w:rPr>
                <w:color w:val="FFFFFF" w:themeColor="background1"/>
                <w:sz w:val="20"/>
                <w:szCs w:val="20"/>
              </w:rPr>
            </w:pPr>
            <w:r w:rsidRPr="00F82375">
              <w:rPr>
                <w:b/>
                <w:bCs/>
                <w:color w:val="FFFFFF" w:themeColor="background1"/>
                <w:sz w:val="20"/>
                <w:szCs w:val="20"/>
                <w:lang w:val="en-US"/>
              </w:rPr>
              <w:t>Low coverage events found in multiple patients (&gt;5):</w:t>
            </w:r>
          </w:p>
          <w:p w:rsidR="00F82375" w:rsidRPr="00F82375" w:rsidRDefault="00F82375" w:rsidP="00F82375">
            <w:pPr>
              <w:rPr>
                <w:color w:val="FFFFFF" w:themeColor="background1"/>
                <w:sz w:val="20"/>
                <w:szCs w:val="20"/>
              </w:rPr>
            </w:pPr>
            <w:r w:rsidRPr="00F82375">
              <w:rPr>
                <w:b/>
                <w:bCs/>
                <w:color w:val="FFFFFF" w:themeColor="background1"/>
                <w:sz w:val="20"/>
                <w:szCs w:val="20"/>
                <w:lang w:val="en-US"/>
              </w:rPr>
              <w:t xml:space="preserve"> </w:t>
            </w:r>
            <w:proofErr w:type="gramStart"/>
            <w:r w:rsidRPr="00F82375">
              <w:rPr>
                <w:b/>
                <w:bCs/>
                <w:color w:val="FFFFFF" w:themeColor="background1"/>
                <w:sz w:val="20"/>
                <w:szCs w:val="20"/>
                <w:lang w:val="en-US"/>
              </w:rPr>
              <w:t>total</w:t>
            </w:r>
            <w:proofErr w:type="gramEnd"/>
            <w:r w:rsidRPr="00F82375">
              <w:rPr>
                <w:b/>
                <w:bCs/>
                <w:color w:val="FFFFFF" w:themeColor="background1"/>
                <w:sz w:val="20"/>
                <w:szCs w:val="20"/>
                <w:lang w:val="en-US"/>
              </w:rPr>
              <w:t xml:space="preserve"> (total low coverage events)</w:t>
            </w:r>
          </w:p>
        </w:tc>
      </w:tr>
      <w:tr w:rsidR="00F82375" w:rsidRPr="00F82375">
        <w:trPr>
          <w:trHeight w:val="585"/>
          <w:jc w:val="center"/>
        </w:trPr>
        <w:tc>
          <w:tcPr>
            <w:tcW w:w="83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400X</w:t>
            </w:r>
          </w:p>
        </w:tc>
        <w:tc>
          <w:tcPr>
            <w:tcW w:w="83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Total: 1111</w:t>
            </w:r>
          </w:p>
          <w:p w:rsidR="00F82375" w:rsidRPr="00F82375" w:rsidRDefault="00F82375" w:rsidP="00F82375">
            <w:pPr>
              <w:rPr>
                <w:sz w:val="20"/>
                <w:szCs w:val="20"/>
              </w:rPr>
            </w:pPr>
            <w:r w:rsidRPr="00F82375">
              <w:rPr>
                <w:sz w:val="20"/>
                <w:szCs w:val="20"/>
                <w:lang w:val="en-US"/>
              </w:rPr>
              <w:t>APP: 23 (14)</w:t>
            </w:r>
          </w:p>
        </w:tc>
        <w:tc>
          <w:tcPr>
            <w:tcW w:w="835"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28bp/17bp</w:t>
            </w:r>
          </w:p>
        </w:tc>
        <w:tc>
          <w:tcPr>
            <w:tcW w:w="83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540</w:t>
            </w:r>
          </w:p>
        </w:tc>
        <w:tc>
          <w:tcPr>
            <w:tcW w:w="83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312</w:t>
            </w:r>
          </w:p>
        </w:tc>
        <w:tc>
          <w:tcPr>
            <w:tcW w:w="83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27</w:t>
            </w:r>
          </w:p>
          <w:p w:rsidR="00F82375" w:rsidRPr="00F82375" w:rsidRDefault="00F82375" w:rsidP="00F82375">
            <w:pPr>
              <w:rPr>
                <w:sz w:val="20"/>
                <w:szCs w:val="20"/>
              </w:rPr>
            </w:pPr>
            <w:r w:rsidRPr="00F82375">
              <w:rPr>
                <w:sz w:val="20"/>
                <w:szCs w:val="20"/>
                <w:lang w:val="en-US"/>
              </w:rPr>
              <w:t>(461)</w:t>
            </w:r>
          </w:p>
        </w:tc>
      </w:tr>
      <w:tr w:rsidR="00F82375" w:rsidRPr="00F82375">
        <w:trPr>
          <w:trHeight w:val="585"/>
          <w:jc w:val="center"/>
        </w:trPr>
        <w:tc>
          <w:tcPr>
            <w:tcW w:w="83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340X</w:t>
            </w:r>
          </w:p>
        </w:tc>
        <w:tc>
          <w:tcPr>
            <w:tcW w:w="83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Total: 344</w:t>
            </w:r>
          </w:p>
          <w:p w:rsidR="00F82375" w:rsidRPr="00F82375" w:rsidRDefault="00F82375" w:rsidP="00F82375">
            <w:pPr>
              <w:rPr>
                <w:sz w:val="20"/>
                <w:szCs w:val="20"/>
              </w:rPr>
            </w:pPr>
            <w:r w:rsidRPr="00F82375">
              <w:rPr>
                <w:sz w:val="20"/>
                <w:szCs w:val="20"/>
                <w:lang w:val="en-US"/>
              </w:rPr>
              <w:t>APP: 7 (3.5)</w:t>
            </w:r>
          </w:p>
        </w:tc>
        <w:tc>
          <w:tcPr>
            <w:tcW w:w="835"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55bp/44bp</w:t>
            </w:r>
          </w:p>
        </w:tc>
        <w:tc>
          <w:tcPr>
            <w:tcW w:w="83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129</w:t>
            </w:r>
          </w:p>
        </w:tc>
        <w:tc>
          <w:tcPr>
            <w:tcW w:w="83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93</w:t>
            </w:r>
          </w:p>
        </w:tc>
        <w:tc>
          <w:tcPr>
            <w:tcW w:w="83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F82375" w:rsidRPr="00F82375" w:rsidRDefault="00F82375" w:rsidP="00F82375">
            <w:pPr>
              <w:rPr>
                <w:sz w:val="20"/>
                <w:szCs w:val="20"/>
              </w:rPr>
            </w:pPr>
            <w:r w:rsidRPr="00F82375">
              <w:rPr>
                <w:sz w:val="20"/>
                <w:szCs w:val="20"/>
                <w:lang w:val="en-US"/>
              </w:rPr>
              <w:t>10</w:t>
            </w:r>
          </w:p>
          <w:p w:rsidR="00F82375" w:rsidRPr="00F82375" w:rsidRDefault="00F82375" w:rsidP="00F82375">
            <w:pPr>
              <w:rPr>
                <w:sz w:val="20"/>
                <w:szCs w:val="20"/>
              </w:rPr>
            </w:pPr>
            <w:r w:rsidRPr="00F82375">
              <w:rPr>
                <w:sz w:val="20"/>
                <w:szCs w:val="20"/>
                <w:lang w:val="en-US"/>
              </w:rPr>
              <w:t>(177)</w:t>
            </w:r>
          </w:p>
        </w:tc>
      </w:tr>
    </w:tbl>
    <w:p w:rsidR="00F82375" w:rsidRDefault="00F82375" w:rsidP="00F82375"/>
    <w:p w:rsidR="00F82375" w:rsidRPr="00794AB8" w:rsidRDefault="00F82375" w:rsidP="00794AB8"/>
    <w:p w:rsidR="00A33BA2" w:rsidRDefault="00CC5C8E" w:rsidP="00757A7F">
      <w:pPr>
        <w:pStyle w:val="Heading2"/>
      </w:pPr>
      <w:bookmarkStart w:id="698" w:name="_Toc44066544"/>
      <w:r>
        <w:t>10</w:t>
      </w:r>
      <w:r w:rsidR="00A33BA2">
        <w:t xml:space="preserve">.3 </w:t>
      </w:r>
      <w:r w:rsidR="00A33BA2" w:rsidRPr="003D7A10">
        <w:t>Interpretation</w:t>
      </w:r>
      <w:bookmarkEnd w:id="698"/>
    </w:p>
    <w:p w:rsidR="00D62BD2" w:rsidRPr="00A67891" w:rsidRDefault="00D62BD2" w:rsidP="00A33BA2">
      <w:pPr>
        <w:rPr>
          <w:rFonts w:ascii="Arial" w:hAnsi="Arial" w:cs="Arial"/>
          <w:b/>
          <w:bCs/>
          <w:sz w:val="20"/>
          <w:szCs w:val="20"/>
        </w:rPr>
      </w:pPr>
    </w:p>
    <w:p w:rsidR="00D62BD2" w:rsidRPr="00A67891" w:rsidRDefault="00A67891" w:rsidP="00D62BD2">
      <w:pPr>
        <w:rPr>
          <w:rFonts w:ascii="Arial" w:hAnsi="Arial" w:cs="Arial"/>
          <w:b/>
          <w:bCs/>
          <w:sz w:val="20"/>
          <w:szCs w:val="20"/>
        </w:rPr>
      </w:pPr>
      <w:r w:rsidRPr="00A67891">
        <w:rPr>
          <w:rFonts w:ascii="Arial" w:hAnsi="Arial" w:cs="Arial"/>
          <w:b/>
          <w:bCs/>
          <w:sz w:val="20"/>
          <w:szCs w:val="20"/>
        </w:rPr>
        <w:t>S</w:t>
      </w:r>
      <w:r w:rsidR="00D62BD2" w:rsidRPr="00A67891">
        <w:rPr>
          <w:rFonts w:ascii="Arial" w:hAnsi="Arial" w:cs="Arial"/>
          <w:b/>
          <w:bCs/>
          <w:sz w:val="20"/>
          <w:szCs w:val="20"/>
        </w:rPr>
        <w:t>et assay sequence coverage threshold at ≥400x for ≥ 95% of assay ROI</w:t>
      </w:r>
    </w:p>
    <w:p w:rsidR="003B3E9D" w:rsidRDefault="003B3E9D" w:rsidP="003B3E9D">
      <w:pPr>
        <w:rPr>
          <w:lang w:val="en-US"/>
        </w:rPr>
      </w:pPr>
      <w:r w:rsidRPr="00A67891">
        <w:t xml:space="preserve">Actions – Recommend </w:t>
      </w:r>
      <w:r w:rsidRPr="00A67891">
        <w:rPr>
          <w:lang w:val="en-US"/>
        </w:rPr>
        <w:t>≥</w:t>
      </w:r>
      <w:r w:rsidRPr="00A67891">
        <w:t>2 million raw read pairs (</w:t>
      </w:r>
      <w:proofErr w:type="spellStart"/>
      <w:r w:rsidR="00CC5C8E">
        <w:t>NextSeq</w:t>
      </w:r>
      <w:proofErr w:type="spellEnd"/>
      <w:r w:rsidRPr="00A67891">
        <w:t xml:space="preserve"> outputted </w:t>
      </w:r>
      <w:proofErr w:type="spellStart"/>
      <w:r w:rsidRPr="00A67891">
        <w:t>fastq</w:t>
      </w:r>
      <w:proofErr w:type="spellEnd"/>
      <w:r w:rsidRPr="00A67891">
        <w:t xml:space="preserve">) per sample and a minimum of 800,000 processed read pairs (based on 40ng recently extracted fresh frozen input </w:t>
      </w:r>
      <w:proofErr w:type="spellStart"/>
      <w:r w:rsidRPr="00A67891">
        <w:t>gDNA</w:t>
      </w:r>
      <w:proofErr w:type="spellEnd"/>
      <w:r w:rsidRPr="00A67891">
        <w:t xml:space="preserve">). </w:t>
      </w:r>
      <w:r w:rsidRPr="00A67891">
        <w:rPr>
          <w:lang w:val="en-US"/>
        </w:rPr>
        <w:t xml:space="preserve">This is in-line with an operational format of 24-48 samples per </w:t>
      </w:r>
      <w:proofErr w:type="spellStart"/>
      <w:r w:rsidRPr="00A67891">
        <w:rPr>
          <w:lang w:val="en-US"/>
        </w:rPr>
        <w:t>Illumina</w:t>
      </w:r>
      <w:proofErr w:type="spellEnd"/>
      <w:r w:rsidRPr="00A67891">
        <w:rPr>
          <w:lang w:val="en-US"/>
        </w:rPr>
        <w:t xml:space="preserve"> </w:t>
      </w:r>
      <w:proofErr w:type="spellStart"/>
      <w:r w:rsidRPr="00A67891">
        <w:rPr>
          <w:lang w:val="en-US"/>
        </w:rPr>
        <w:t>NextSeq</w:t>
      </w:r>
      <w:proofErr w:type="spellEnd"/>
      <w:r w:rsidRPr="00A67891">
        <w:rPr>
          <w:lang w:val="en-US"/>
        </w:rPr>
        <w:t xml:space="preserve"> mid-output run (2x150bp). If DNA quality/quantity is an </w:t>
      </w:r>
      <w:proofErr w:type="gramStart"/>
      <w:r w:rsidRPr="00A67891">
        <w:rPr>
          <w:lang w:val="en-US"/>
        </w:rPr>
        <w:t>unknown ,</w:t>
      </w:r>
      <w:proofErr w:type="gramEnd"/>
      <w:r w:rsidRPr="00A67891">
        <w:rPr>
          <w:lang w:val="en-US"/>
        </w:rPr>
        <w:t xml:space="preserve"> running lower sample numbers should be considered to overcome lower assay performance and associated higher duplication rates. DNA input amounts m</w:t>
      </w:r>
      <w:r w:rsidR="00CC5C8E">
        <w:rPr>
          <w:lang w:val="en-US"/>
        </w:rPr>
        <w:t>ay</w:t>
      </w:r>
      <w:r w:rsidRPr="00A67891">
        <w:rPr>
          <w:lang w:val="en-US"/>
        </w:rPr>
        <w:t xml:space="preserve"> also need to be adjusted accordingly (currently in validation for 60ng). 24</w:t>
      </w:r>
      <w:r w:rsidR="00CC5C8E">
        <w:rPr>
          <w:lang w:val="en-US"/>
        </w:rPr>
        <w:t>-36</w:t>
      </w:r>
      <w:r w:rsidRPr="00A67891">
        <w:rPr>
          <w:lang w:val="en-US"/>
        </w:rPr>
        <w:t xml:space="preserve"> sample/</w:t>
      </w:r>
      <w:proofErr w:type="spellStart"/>
      <w:r w:rsidRPr="00A67891">
        <w:rPr>
          <w:lang w:val="en-US"/>
        </w:rPr>
        <w:t>NextSeq</w:t>
      </w:r>
      <w:proofErr w:type="spellEnd"/>
      <w:r w:rsidRPr="00A67891">
        <w:rPr>
          <w:lang w:val="en-US"/>
        </w:rPr>
        <w:t xml:space="preserve"> mid-output should be </w:t>
      </w:r>
      <w:r w:rsidR="00CC5C8E">
        <w:rPr>
          <w:lang w:val="en-US"/>
        </w:rPr>
        <w:t xml:space="preserve">the </w:t>
      </w:r>
      <w:r w:rsidRPr="00A67891">
        <w:rPr>
          <w:lang w:val="en-US"/>
        </w:rPr>
        <w:t>running format until working data indicates otherwise.</w:t>
      </w:r>
    </w:p>
    <w:p w:rsidR="00CC5C8E" w:rsidRDefault="00CC5C8E" w:rsidP="003B3E9D">
      <w:pPr>
        <w:rPr>
          <w:lang w:val="en-US"/>
        </w:rPr>
      </w:pPr>
    </w:p>
    <w:p w:rsidR="00CC5C8E" w:rsidRDefault="00CC5C8E" w:rsidP="003B3E9D"/>
    <w:p w:rsidR="00CC5C8E" w:rsidRDefault="00CC5C8E" w:rsidP="003B3E9D"/>
    <w:p w:rsidR="00CC5C8E" w:rsidRDefault="00CC5C8E" w:rsidP="003B3E9D"/>
    <w:p w:rsidR="00CC5C8E" w:rsidRDefault="00CC5C8E" w:rsidP="003B3E9D"/>
    <w:p w:rsidR="00CC5C8E" w:rsidRDefault="00CC5C8E" w:rsidP="003B3E9D"/>
    <w:p w:rsidR="00CC5C8E" w:rsidRDefault="00CC5C8E" w:rsidP="003B3E9D"/>
    <w:p w:rsidR="00CC5C8E" w:rsidRPr="00A67891" w:rsidRDefault="00CC5C8E" w:rsidP="003B3E9D"/>
    <w:p w:rsidR="00D62BD2" w:rsidRDefault="00D62BD2" w:rsidP="00A33BA2">
      <w:pPr>
        <w:rPr>
          <w:rFonts w:ascii="Arial" w:hAnsi="Arial" w:cs="Arial"/>
          <w:b/>
          <w:bCs/>
          <w:sz w:val="20"/>
          <w:szCs w:val="20"/>
        </w:rPr>
      </w:pPr>
    </w:p>
    <w:p w:rsidR="005713CE" w:rsidRDefault="005713CE" w:rsidP="00B359BF">
      <w:pPr>
        <w:pStyle w:val="Heading2"/>
        <w:rPr>
          <w:rFonts w:eastAsia="Times New Roman"/>
          <w:lang w:val="en-US"/>
        </w:rPr>
      </w:pPr>
      <w:bookmarkStart w:id="699" w:name="_Toc44066545"/>
      <w:r w:rsidRPr="009819B4">
        <w:rPr>
          <w:rFonts w:eastAsia="Times New Roman"/>
          <w:lang w:val="en-US"/>
        </w:rPr>
        <w:t>Operational guidelines and QC thresholds</w:t>
      </w:r>
      <w:bookmarkEnd w:id="699"/>
    </w:p>
    <w:p w:rsidR="005713CE" w:rsidRDefault="005713CE" w:rsidP="005713CE">
      <w:pPr>
        <w:rPr>
          <w:rFonts w:ascii="Arial" w:eastAsia="Times New Roman" w:hAnsi="Arial" w:cs="Arial"/>
          <w:b/>
          <w:bCs/>
        </w:rPr>
      </w:pPr>
    </w:p>
    <w:tbl>
      <w:tblPr>
        <w:tblW w:w="5000" w:type="pct"/>
        <w:tblCellMar>
          <w:left w:w="0" w:type="dxa"/>
          <w:right w:w="0" w:type="dxa"/>
        </w:tblCellMar>
        <w:tblLook w:val="0420"/>
      </w:tblPr>
      <w:tblGrid>
        <w:gridCol w:w="4749"/>
        <w:gridCol w:w="5602"/>
      </w:tblGrid>
      <w:tr w:rsidR="005713CE" w:rsidRPr="009819B4">
        <w:trPr>
          <w:trHeight w:val="584"/>
        </w:trPr>
        <w:tc>
          <w:tcPr>
            <w:tcW w:w="2294"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$1B. Input requirements</w:t>
            </w:r>
          </w:p>
        </w:tc>
        <w:tc>
          <w:tcPr>
            <w:tcW w:w="2706"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Contingency</w:t>
            </w:r>
          </w:p>
        </w:tc>
      </w:tr>
      <w:tr w:rsidR="005713CE" w:rsidRPr="009819B4">
        <w:trPr>
          <w:trHeight w:val="584"/>
        </w:trPr>
        <w:tc>
          <w:tcPr>
            <w:tcW w:w="2294"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40ng input DNA</w:t>
            </w:r>
          </w:p>
        </w:tc>
        <w:tc>
          <w:tcPr>
            <w:tcW w:w="2706"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For </w:t>
            </w:r>
            <w:proofErr w:type="gramStart"/>
            <w:r w:rsidRPr="009819B4">
              <w:rPr>
                <w:rFonts w:asciiTheme="minorHAnsi" w:eastAsia="Times New Roman" w:hAnsiTheme="minorHAnsi" w:cstheme="minorHAnsi"/>
                <w:sz w:val="20"/>
                <w:szCs w:val="20"/>
                <w:lang w:val="en-US"/>
              </w:rPr>
              <w:t>cases which</w:t>
            </w:r>
            <w:proofErr w:type="gramEnd"/>
            <w:r w:rsidRPr="009819B4">
              <w:rPr>
                <w:rFonts w:asciiTheme="minorHAnsi" w:eastAsia="Times New Roman" w:hAnsiTheme="minorHAnsi" w:cstheme="minorHAnsi"/>
                <w:sz w:val="20"/>
                <w:szCs w:val="20"/>
                <w:lang w:val="en-US"/>
              </w:rPr>
              <w:t xml:space="preserve"> cannot achieve 40ng, monitor other QC measures closely. Consider increasing amount of sequencing to increase coverage depth. Rpt assay if necessary.</w:t>
            </w:r>
          </w:p>
        </w:tc>
      </w:tr>
    </w:tbl>
    <w:p w:rsidR="005713CE" w:rsidRDefault="005713CE" w:rsidP="005713CE">
      <w:pPr>
        <w:rPr>
          <w:rFonts w:ascii="Arial" w:eastAsia="Times New Roman" w:hAnsi="Arial" w:cs="Arial"/>
          <w:b/>
          <w:bCs/>
        </w:rPr>
      </w:pPr>
    </w:p>
    <w:tbl>
      <w:tblPr>
        <w:tblW w:w="5000" w:type="pct"/>
        <w:tblCellMar>
          <w:left w:w="0" w:type="dxa"/>
          <w:right w:w="0" w:type="dxa"/>
        </w:tblCellMar>
        <w:tblLook w:val="0420"/>
      </w:tblPr>
      <w:tblGrid>
        <w:gridCol w:w="4747"/>
        <w:gridCol w:w="5604"/>
      </w:tblGrid>
      <w:tr w:rsidR="005713CE" w:rsidRPr="009819B4">
        <w:trPr>
          <w:trHeight w:val="584"/>
        </w:trPr>
        <w:tc>
          <w:tcPr>
            <w:tcW w:w="229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$1C. Sequencing level</w:t>
            </w:r>
          </w:p>
        </w:tc>
        <w:tc>
          <w:tcPr>
            <w:tcW w:w="2707"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Contingency </w:t>
            </w:r>
          </w:p>
        </w:tc>
      </w:tr>
      <w:tr w:rsidR="005713CE" w:rsidRPr="009819B4">
        <w:trPr>
          <w:trHeight w:val="584"/>
        </w:trPr>
        <w:tc>
          <w:tcPr>
            <w:tcW w:w="229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Run 24-48 samples per run – </w:t>
            </w:r>
            <w:proofErr w:type="spellStart"/>
            <w:r w:rsidRPr="009819B4">
              <w:rPr>
                <w:rFonts w:asciiTheme="minorHAnsi" w:eastAsia="Times New Roman" w:hAnsiTheme="minorHAnsi" w:cstheme="minorHAnsi"/>
                <w:sz w:val="20"/>
                <w:szCs w:val="20"/>
                <w:lang w:val="en-US"/>
              </w:rPr>
              <w:t>Nextseq</w:t>
            </w:r>
            <w:proofErr w:type="spellEnd"/>
            <w:r w:rsidRPr="009819B4">
              <w:rPr>
                <w:rFonts w:asciiTheme="minorHAnsi" w:eastAsia="Times New Roman" w:hAnsiTheme="minorHAnsi" w:cstheme="minorHAnsi"/>
                <w:sz w:val="20"/>
                <w:szCs w:val="20"/>
                <w:lang w:val="en-US"/>
              </w:rPr>
              <w:t xml:space="preserve"> mid-output 2x150bp</w:t>
            </w:r>
            <w:r w:rsidRPr="009819B4">
              <w:rPr>
                <w:rFonts w:asciiTheme="minorHAnsi" w:eastAsia="Times New Roman" w:hAnsiTheme="minorHAnsi" w:cstheme="minorHAnsi"/>
                <w:sz w:val="20"/>
                <w:szCs w:val="20"/>
                <w:lang w:val="en-US"/>
              </w:rPr>
              <w:br/>
              <w:t>(≥2.5 million raw sequence read pairs per sample)</w:t>
            </w:r>
          </w:p>
        </w:tc>
        <w:tc>
          <w:tcPr>
            <w:tcW w:w="2707"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NA</w:t>
            </w:r>
          </w:p>
        </w:tc>
      </w:tr>
      <w:tr w:rsidR="005713CE" w:rsidRPr="009819B4">
        <w:trPr>
          <w:trHeight w:val="584"/>
        </w:trPr>
        <w:tc>
          <w:tcPr>
            <w:tcW w:w="229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Recommend ≥800K processed read pairs per sample</w:t>
            </w:r>
          </w:p>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 (LOD ≥ 0.05 VAF and &gt;95% ROI &gt;400X DOC)</w:t>
            </w:r>
          </w:p>
        </w:tc>
        <w:tc>
          <w:tcPr>
            <w:tcW w:w="2707"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Below this level, consult QC for coverage/low coverage regions, and caveats therein.</w:t>
            </w:r>
          </w:p>
        </w:tc>
      </w:tr>
    </w:tbl>
    <w:p w:rsidR="005713CE" w:rsidRPr="009819B4" w:rsidRDefault="005713CE" w:rsidP="005713CE">
      <w:pPr>
        <w:rPr>
          <w:rFonts w:ascii="Arial" w:eastAsia="Times New Roman" w:hAnsi="Arial" w:cs="Arial"/>
        </w:rPr>
      </w:pPr>
    </w:p>
    <w:tbl>
      <w:tblPr>
        <w:tblW w:w="5000" w:type="pct"/>
        <w:tblCellMar>
          <w:left w:w="0" w:type="dxa"/>
          <w:right w:w="0" w:type="dxa"/>
        </w:tblCellMar>
        <w:tblLook w:val="0600"/>
      </w:tblPr>
      <w:tblGrid>
        <w:gridCol w:w="4747"/>
        <w:gridCol w:w="5604"/>
      </w:tblGrid>
      <w:tr w:rsidR="005713CE" w:rsidRPr="009819B4">
        <w:trPr>
          <w:trHeight w:val="585"/>
        </w:trPr>
        <w:tc>
          <w:tcPr>
            <w:tcW w:w="2293"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QC soft thresholds</w:t>
            </w:r>
          </w:p>
        </w:tc>
        <w:tc>
          <w:tcPr>
            <w:tcW w:w="2707" w:type="pct"/>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Action and contingency</w:t>
            </w:r>
          </w:p>
        </w:tc>
      </w:tr>
      <w:tr w:rsidR="005713CE" w:rsidRPr="009819B4">
        <w:trPr>
          <w:trHeight w:val="585"/>
        </w:trPr>
        <w:tc>
          <w:tcPr>
            <w:tcW w:w="2293"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≥95% of ROI having ≥400X sequence coverage</w:t>
            </w:r>
          </w:p>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w:t>
            </w:r>
            <w:proofErr w:type="gramStart"/>
            <w:r w:rsidRPr="009819B4">
              <w:rPr>
                <w:rFonts w:asciiTheme="minorHAnsi" w:eastAsia="Times New Roman" w:hAnsiTheme="minorHAnsi" w:cstheme="minorHAnsi"/>
                <w:sz w:val="20"/>
                <w:szCs w:val="20"/>
                <w:lang w:val="en-US"/>
              </w:rPr>
              <w:t>for</w:t>
            </w:r>
            <w:proofErr w:type="gramEnd"/>
            <w:r w:rsidRPr="009819B4">
              <w:rPr>
                <w:rFonts w:asciiTheme="minorHAnsi" w:eastAsia="Times New Roman" w:hAnsiTheme="minorHAnsi" w:cstheme="minorHAnsi"/>
                <w:sz w:val="20"/>
                <w:szCs w:val="20"/>
                <w:lang w:val="en-US"/>
              </w:rPr>
              <w:t xml:space="preserve"> LOD ≥ 0.05VAF)</w:t>
            </w:r>
          </w:p>
        </w:tc>
        <w:tc>
          <w:tcPr>
            <w:tcW w:w="2707" w:type="pct"/>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Recommend repeat assay. Otherwise at the discretion of the </w:t>
            </w:r>
            <w:proofErr w:type="spellStart"/>
            <w:r w:rsidRPr="009819B4">
              <w:rPr>
                <w:rFonts w:asciiTheme="minorHAnsi" w:eastAsia="Times New Roman" w:hAnsiTheme="minorHAnsi" w:cstheme="minorHAnsi"/>
                <w:sz w:val="20"/>
                <w:szCs w:val="20"/>
                <w:lang w:val="en-US"/>
              </w:rPr>
              <w:t>clincial</w:t>
            </w:r>
            <w:proofErr w:type="spellEnd"/>
            <w:r w:rsidRPr="009819B4">
              <w:rPr>
                <w:rFonts w:asciiTheme="minorHAnsi" w:eastAsia="Times New Roman" w:hAnsiTheme="minorHAnsi" w:cstheme="minorHAnsi"/>
                <w:sz w:val="20"/>
                <w:szCs w:val="20"/>
                <w:lang w:val="en-US"/>
              </w:rPr>
              <w:t xml:space="preserve"> team and considering: the extent of sub-threshold coverage; individual low coverage regions; failed primer level, base quality and other indicators of lower quality data in QC reports; required assay LOD given clinical context. </w:t>
            </w:r>
          </w:p>
        </w:tc>
      </w:tr>
      <w:tr w:rsidR="005713CE" w:rsidRPr="009819B4">
        <w:trPr>
          <w:trHeight w:val="585"/>
        </w:trPr>
        <w:tc>
          <w:tcPr>
            <w:tcW w:w="229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 ≤ 2% failed target primers</w:t>
            </w:r>
          </w:p>
        </w:tc>
        <w:tc>
          <w:tcPr>
            <w:tcW w:w="2707"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As above. Surrogate and </w:t>
            </w:r>
            <w:proofErr w:type="gramStart"/>
            <w:r w:rsidRPr="009819B4">
              <w:rPr>
                <w:rFonts w:asciiTheme="minorHAnsi" w:eastAsia="Times New Roman" w:hAnsiTheme="minorHAnsi" w:cstheme="minorHAnsi"/>
                <w:sz w:val="20"/>
                <w:szCs w:val="20"/>
                <w:lang w:val="en-US"/>
              </w:rPr>
              <w:t>highly-linked</w:t>
            </w:r>
            <w:proofErr w:type="gramEnd"/>
            <w:r w:rsidRPr="009819B4">
              <w:rPr>
                <w:rFonts w:asciiTheme="minorHAnsi" w:eastAsia="Times New Roman" w:hAnsiTheme="minorHAnsi" w:cstheme="minorHAnsi"/>
                <w:sz w:val="20"/>
                <w:szCs w:val="20"/>
                <w:lang w:val="en-US"/>
              </w:rPr>
              <w:t xml:space="preserve"> to coverage. As primer targets overlap, one failed primer </w:t>
            </w:r>
            <w:proofErr w:type="gramStart"/>
            <w:r w:rsidRPr="009819B4">
              <w:rPr>
                <w:rFonts w:asciiTheme="minorHAnsi" w:eastAsia="Times New Roman" w:hAnsiTheme="minorHAnsi" w:cstheme="minorHAnsi"/>
                <w:sz w:val="20"/>
                <w:szCs w:val="20"/>
                <w:lang w:val="en-US"/>
              </w:rPr>
              <w:t>my compensate</w:t>
            </w:r>
            <w:proofErr w:type="gramEnd"/>
            <w:r w:rsidRPr="009819B4">
              <w:rPr>
                <w:rFonts w:asciiTheme="minorHAnsi" w:eastAsia="Times New Roman" w:hAnsiTheme="minorHAnsi" w:cstheme="minorHAnsi"/>
                <w:sz w:val="20"/>
                <w:szCs w:val="20"/>
                <w:lang w:val="en-US"/>
              </w:rPr>
              <w:t xml:space="preserve"> for another.</w:t>
            </w:r>
          </w:p>
        </w:tc>
      </w:tr>
      <w:tr w:rsidR="005713CE" w:rsidRPr="009819B4">
        <w:trPr>
          <w:trHeight w:val="585"/>
        </w:trPr>
        <w:tc>
          <w:tcPr>
            <w:tcW w:w="2293"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90% of bases passing Q30 base quality</w:t>
            </w:r>
          </w:p>
        </w:tc>
        <w:tc>
          <w:tcPr>
            <w:tcW w:w="2707"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Recommend repeated assay. Otherwise at the discretion of the clinical team and considering other QC measures and required assay LOD and specificity closely. Sense check variant output for obvious </w:t>
            </w:r>
            <w:proofErr w:type="spellStart"/>
            <w:r w:rsidRPr="009819B4">
              <w:rPr>
                <w:rFonts w:asciiTheme="minorHAnsi" w:eastAsia="Times New Roman" w:hAnsiTheme="minorHAnsi" w:cstheme="minorHAnsi"/>
                <w:sz w:val="20"/>
                <w:szCs w:val="20"/>
                <w:lang w:val="en-US"/>
              </w:rPr>
              <w:t>artifactual</w:t>
            </w:r>
            <w:proofErr w:type="spellEnd"/>
            <w:r w:rsidRPr="009819B4">
              <w:rPr>
                <w:rFonts w:asciiTheme="minorHAnsi" w:eastAsia="Times New Roman" w:hAnsiTheme="minorHAnsi" w:cstheme="minorHAnsi"/>
                <w:sz w:val="20"/>
                <w:szCs w:val="20"/>
                <w:lang w:val="en-US"/>
              </w:rPr>
              <w:t xml:space="preserve"> background.</w:t>
            </w:r>
          </w:p>
        </w:tc>
      </w:tr>
      <w:tr w:rsidR="005713CE" w:rsidRPr="009819B4">
        <w:trPr>
          <w:trHeight w:val="585"/>
        </w:trPr>
        <w:tc>
          <w:tcPr>
            <w:tcW w:w="2293"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Molecular duplication rate &lt;5-8</w:t>
            </w:r>
          </w:p>
        </w:tc>
        <w:tc>
          <w:tcPr>
            <w:tcW w:w="2707" w:type="pc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Assess against sequence coverage measures. High levels of duplication linked to DNA quality and quantity, and will likely </w:t>
            </w:r>
            <w:proofErr w:type="gramStart"/>
            <w:r w:rsidRPr="009819B4">
              <w:rPr>
                <w:rFonts w:asciiTheme="minorHAnsi" w:eastAsia="Times New Roman" w:hAnsiTheme="minorHAnsi" w:cstheme="minorHAnsi"/>
                <w:sz w:val="20"/>
                <w:szCs w:val="20"/>
                <w:lang w:val="en-US"/>
              </w:rPr>
              <w:t>cause  sequence</w:t>
            </w:r>
            <w:proofErr w:type="gramEnd"/>
            <w:r w:rsidRPr="009819B4">
              <w:rPr>
                <w:rFonts w:asciiTheme="minorHAnsi" w:eastAsia="Times New Roman" w:hAnsiTheme="minorHAnsi" w:cstheme="minorHAnsi"/>
                <w:sz w:val="20"/>
                <w:szCs w:val="20"/>
                <w:lang w:val="en-US"/>
              </w:rPr>
              <w:t xml:space="preserve"> coverage to drop below acceptable levels at suggested sequencing levels. </w:t>
            </w:r>
          </w:p>
        </w:tc>
      </w:tr>
      <w:tr w:rsidR="005713CE" w:rsidRPr="009819B4">
        <w:trPr>
          <w:trHeight w:val="585"/>
        </w:trPr>
        <w:tc>
          <w:tcPr>
            <w:tcW w:w="2293"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Monitor low coverage regions </w:t>
            </w:r>
            <w:r w:rsidRPr="009819B4">
              <w:rPr>
                <w:rFonts w:asciiTheme="minorHAnsi" w:eastAsia="Times New Roman" w:hAnsiTheme="minorHAnsi" w:cstheme="minorHAnsi"/>
                <w:sz w:val="20"/>
                <w:szCs w:val="20"/>
                <w:lang w:val="en-US"/>
              </w:rPr>
              <w:br/>
              <w:t>at &lt;400X (</w:t>
            </w:r>
            <w:proofErr w:type="gramStart"/>
            <w:r w:rsidRPr="009819B4">
              <w:rPr>
                <w:rFonts w:asciiTheme="minorHAnsi" w:eastAsia="Times New Roman" w:hAnsiTheme="minorHAnsi" w:cstheme="minorHAnsi"/>
                <w:sz w:val="20"/>
                <w:szCs w:val="20"/>
                <w:lang w:val="en-US"/>
              </w:rPr>
              <w:t>considering  ≤</w:t>
            </w:r>
            <w:proofErr w:type="gramEnd"/>
            <w:r w:rsidRPr="009819B4">
              <w:rPr>
                <w:rFonts w:asciiTheme="minorHAnsi" w:eastAsia="Times New Roman" w:hAnsiTheme="minorHAnsi" w:cstheme="minorHAnsi"/>
                <w:sz w:val="20"/>
                <w:szCs w:val="20"/>
                <w:lang w:val="en-US"/>
              </w:rPr>
              <w:t xml:space="preserve"> 340X as minimum for LOD of 0.05VAF)</w:t>
            </w:r>
          </w:p>
        </w:tc>
        <w:tc>
          <w:tcPr>
            <w:tcW w:w="2707" w:type="pc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tcPr>
          <w:p w:rsidR="005713CE" w:rsidRPr="009819B4" w:rsidRDefault="005713CE" w:rsidP="001D62CA">
            <w:pPr>
              <w:rPr>
                <w:rFonts w:asciiTheme="minorHAnsi" w:eastAsia="Times New Roman" w:hAnsiTheme="minorHAnsi" w:cstheme="minorHAnsi"/>
                <w:sz w:val="20"/>
                <w:szCs w:val="20"/>
              </w:rPr>
            </w:pPr>
            <w:r w:rsidRPr="009819B4">
              <w:rPr>
                <w:rFonts w:asciiTheme="minorHAnsi" w:eastAsia="Times New Roman" w:hAnsiTheme="minorHAnsi" w:cstheme="minorHAnsi"/>
                <w:sz w:val="20"/>
                <w:szCs w:val="20"/>
                <w:lang w:val="en-US"/>
              </w:rPr>
              <w:t xml:space="preserve">Monitor and consider extent against clinical context and required sensitivity/LOD on </w:t>
            </w:r>
            <w:proofErr w:type="gramStart"/>
            <w:r w:rsidRPr="009819B4">
              <w:rPr>
                <w:rFonts w:asciiTheme="minorHAnsi" w:eastAsia="Times New Roman" w:hAnsiTheme="minorHAnsi" w:cstheme="minorHAnsi"/>
                <w:sz w:val="20"/>
                <w:szCs w:val="20"/>
                <w:lang w:val="en-US"/>
              </w:rPr>
              <w:t>case by case</w:t>
            </w:r>
            <w:proofErr w:type="gramEnd"/>
            <w:r w:rsidRPr="009819B4">
              <w:rPr>
                <w:rFonts w:asciiTheme="minorHAnsi" w:eastAsia="Times New Roman" w:hAnsiTheme="minorHAnsi" w:cstheme="minorHAnsi"/>
                <w:sz w:val="20"/>
                <w:szCs w:val="20"/>
                <w:lang w:val="en-US"/>
              </w:rPr>
              <w:t xml:space="preserve"> basis. </w:t>
            </w:r>
          </w:p>
        </w:tc>
      </w:tr>
    </w:tbl>
    <w:p w:rsidR="00D62BD2" w:rsidRDefault="00D62BD2" w:rsidP="00A33BA2">
      <w:pPr>
        <w:rPr>
          <w:rFonts w:ascii="Arial" w:hAnsi="Arial" w:cs="Arial"/>
          <w:b/>
          <w:bCs/>
          <w:sz w:val="20"/>
          <w:szCs w:val="20"/>
        </w:rPr>
      </w:pPr>
    </w:p>
    <w:p w:rsidR="005713CE" w:rsidRDefault="005713CE" w:rsidP="00A33BA2">
      <w:pPr>
        <w:rPr>
          <w:rFonts w:ascii="Arial" w:hAnsi="Arial" w:cs="Arial"/>
          <w:b/>
          <w:bCs/>
          <w:sz w:val="20"/>
          <w:szCs w:val="20"/>
        </w:rPr>
      </w:pPr>
    </w:p>
    <w:p w:rsidR="005713CE" w:rsidRPr="003D7A10" w:rsidRDefault="005713CE" w:rsidP="00A33BA2">
      <w:pPr>
        <w:rPr>
          <w:rFonts w:ascii="Arial" w:hAnsi="Arial" w:cs="Arial"/>
          <w:b/>
          <w:bCs/>
          <w:sz w:val="20"/>
          <w:szCs w:val="20"/>
        </w:rPr>
      </w:pPr>
    </w:p>
    <w:p w:rsidR="00A33BA2" w:rsidRDefault="00CC5C8E" w:rsidP="00757A7F">
      <w:pPr>
        <w:pStyle w:val="Heading2"/>
      </w:pPr>
      <w:bookmarkStart w:id="700" w:name="_Toc44066546"/>
      <w:r>
        <w:t>10</w:t>
      </w:r>
      <w:r w:rsidR="00757A7F">
        <w:t>.4</w:t>
      </w:r>
      <w:r w:rsidR="00A33BA2">
        <w:t xml:space="preserve"> </w:t>
      </w:r>
      <w:r w:rsidR="00A33BA2" w:rsidRPr="00743CAB">
        <w:t>Outcome / limitations</w:t>
      </w:r>
      <w:bookmarkEnd w:id="700"/>
    </w:p>
    <w:p w:rsidR="00A33BA2" w:rsidRPr="001B0C9B" w:rsidRDefault="00A33BA2" w:rsidP="00A33BA2">
      <w:pPr>
        <w:rPr>
          <w:rFonts w:ascii="Arial" w:eastAsia="Times New Roman" w:hAnsi="Arial" w:cs="Arial"/>
          <w:sz w:val="20"/>
          <w:szCs w:val="20"/>
        </w:rPr>
      </w:pPr>
    </w:p>
    <w:p w:rsidR="00A33BA2" w:rsidRDefault="00A33BA2" w:rsidP="00A33BA2">
      <w:pPr>
        <w:pStyle w:val="ListParagraph"/>
        <w:numPr>
          <w:ilvl w:val="0"/>
          <w:numId w:val="36"/>
        </w:numPr>
        <w:rPr>
          <w:rFonts w:ascii="Arial" w:eastAsia="Times New Roman" w:hAnsi="Arial" w:cs="Arial"/>
          <w:sz w:val="20"/>
          <w:szCs w:val="20"/>
        </w:rPr>
      </w:pPr>
      <w:r>
        <w:rPr>
          <w:rFonts w:ascii="Arial" w:eastAsia="Times New Roman" w:hAnsi="Arial" w:cs="Arial"/>
          <w:sz w:val="20"/>
          <w:szCs w:val="20"/>
        </w:rPr>
        <w:t>The stated requirements of the validation have been fulfilled.</w:t>
      </w:r>
    </w:p>
    <w:p w:rsidR="00D62BD2" w:rsidRPr="00743CAB" w:rsidRDefault="00CC5C8E" w:rsidP="00A33BA2">
      <w:pPr>
        <w:pStyle w:val="ListParagraph"/>
        <w:numPr>
          <w:ilvl w:val="0"/>
          <w:numId w:val="36"/>
        </w:numPr>
        <w:rPr>
          <w:rFonts w:ascii="Arial" w:eastAsia="Times New Roman" w:hAnsi="Arial" w:cs="Arial"/>
          <w:sz w:val="20"/>
          <w:szCs w:val="20"/>
        </w:rPr>
      </w:pPr>
      <w:r>
        <w:rPr>
          <w:rFonts w:ascii="Arial" w:eastAsia="Times New Roman" w:hAnsi="Arial" w:cs="Arial"/>
          <w:sz w:val="20"/>
          <w:szCs w:val="20"/>
        </w:rPr>
        <w:t>T</w:t>
      </w:r>
      <w:r w:rsidR="00D62BD2">
        <w:rPr>
          <w:rFonts w:ascii="Arial" w:eastAsia="Times New Roman" w:hAnsi="Arial" w:cs="Arial"/>
          <w:sz w:val="20"/>
          <w:szCs w:val="20"/>
        </w:rPr>
        <w:t xml:space="preserve">he ideal minimum coverage is 400x, </w:t>
      </w:r>
      <w:r>
        <w:rPr>
          <w:rFonts w:ascii="Arial" w:eastAsia="Times New Roman" w:hAnsi="Arial" w:cs="Arial"/>
          <w:sz w:val="20"/>
          <w:szCs w:val="20"/>
        </w:rPr>
        <w:t xml:space="preserve">however </w:t>
      </w:r>
      <w:r w:rsidR="00D62BD2">
        <w:rPr>
          <w:rFonts w:ascii="Arial" w:eastAsia="Times New Roman" w:hAnsi="Arial" w:cs="Arial"/>
          <w:sz w:val="20"/>
          <w:szCs w:val="20"/>
        </w:rPr>
        <w:t>variants may be called if the coverage is less than this at the discretion of the reporting Clinical Scientist.</w:t>
      </w:r>
    </w:p>
    <w:p w:rsidR="00794AB8" w:rsidRDefault="00794AB8" w:rsidP="0049250F"/>
    <w:p w:rsidR="00794AB8" w:rsidRPr="00743CAB" w:rsidRDefault="00794AB8" w:rsidP="0049250F"/>
    <w:p w:rsidR="00AC7D0A" w:rsidRDefault="00AC7D0A">
      <w:pPr>
        <w:rPr>
          <w:rFonts w:ascii="Arial" w:eastAsiaTheme="majorEastAsia" w:hAnsi="Arial" w:cstheme="majorBidi"/>
          <w:b/>
          <w:bCs/>
          <w:kern w:val="32"/>
          <w:sz w:val="28"/>
          <w:szCs w:val="32"/>
        </w:rPr>
      </w:pPr>
      <w:r>
        <w:br w:type="page"/>
      </w:r>
    </w:p>
    <w:p w:rsidR="0024678C" w:rsidRPr="00743CAB" w:rsidRDefault="00A66D3B" w:rsidP="0024678C">
      <w:pPr>
        <w:pStyle w:val="Heading1"/>
      </w:pPr>
      <w:bookmarkStart w:id="701" w:name="_Toc44066547"/>
      <w:r>
        <w:t xml:space="preserve">SECTION </w:t>
      </w:r>
      <w:proofErr w:type="gramStart"/>
      <w:r w:rsidR="0064539C">
        <w:t>1</w:t>
      </w:r>
      <w:r w:rsidR="00CC5C8E">
        <w:t>1</w:t>
      </w:r>
      <w:r w:rsidR="0064539C">
        <w:t>.0</w:t>
      </w:r>
      <w:r w:rsidR="0024678C" w:rsidRPr="00743CAB">
        <w:t xml:space="preserve"> :</w:t>
      </w:r>
      <w:proofErr w:type="gramEnd"/>
      <w:r w:rsidR="0024678C" w:rsidRPr="00743CAB">
        <w:t xml:space="preserve"> </w:t>
      </w:r>
      <w:r w:rsidR="001746EB" w:rsidRPr="00743CAB">
        <w:t>Measurement Uncertainty</w:t>
      </w:r>
      <w:r w:rsidR="0024678C" w:rsidRPr="00743CAB">
        <w:t xml:space="preserve"> Validation / Verification</w:t>
      </w:r>
      <w:bookmarkEnd w:id="701"/>
    </w:p>
    <w:p w:rsidR="0024678C" w:rsidRPr="00743CAB" w:rsidRDefault="001746EB" w:rsidP="0024678C">
      <w:r w:rsidRPr="00743CAB">
        <w:t xml:space="preserve">Refer to ISO15189 standards dealing with Measurement Uncertainty and to guidance on determination of Measurement Uncertainty. </w:t>
      </w:r>
      <w:proofErr w:type="gramStart"/>
      <w:r w:rsidRPr="00743CAB">
        <w:t>State which methods will be used (“Top Down” or “Bottom Up”) and reference which raw data has been used.</w:t>
      </w:r>
      <w:proofErr w:type="gramEnd"/>
    </w:p>
    <w:p w:rsidR="001746EB" w:rsidRPr="00743CAB" w:rsidRDefault="001746EB" w:rsidP="0024678C">
      <w:r w:rsidRPr="00743CAB">
        <w:t>MU must still be estimated or described for “qualitative” tests (Test types B to E in Table 1) by measuring or describing variability in the quantitative signal.</w:t>
      </w:r>
    </w:p>
    <w:p w:rsidR="0024678C" w:rsidRDefault="0064539C" w:rsidP="0024678C">
      <w:pPr>
        <w:pStyle w:val="Heading2"/>
      </w:pPr>
      <w:bookmarkStart w:id="702" w:name="_Toc44066548"/>
      <w:proofErr w:type="gramStart"/>
      <w:r>
        <w:t>1</w:t>
      </w:r>
      <w:r w:rsidR="00CC5C8E">
        <w:t>1</w:t>
      </w:r>
      <w:r w:rsidR="0024678C" w:rsidRPr="00743CAB">
        <w:t>.1  Work</w:t>
      </w:r>
      <w:proofErr w:type="gramEnd"/>
      <w:r w:rsidR="0024678C" w:rsidRPr="00743CAB">
        <w:t xml:space="preserve"> plan</w:t>
      </w:r>
      <w:bookmarkEnd w:id="702"/>
    </w:p>
    <w:p w:rsidR="004C5273" w:rsidRPr="004C5273" w:rsidRDefault="004C5273" w:rsidP="004C5273"/>
    <w:tbl>
      <w:tblPr>
        <w:tblW w:w="105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85"/>
        <w:gridCol w:w="8534"/>
      </w:tblGrid>
      <w:tr w:rsidR="0024678C" w:rsidRPr="00743CAB">
        <w:trPr>
          <w:trHeight w:val="1077"/>
        </w:trPr>
        <w:tc>
          <w:tcPr>
            <w:tcW w:w="1985" w:type="dxa"/>
            <w:shd w:val="clear" w:color="auto" w:fill="auto"/>
            <w:noWrap/>
            <w:vAlign w:val="center"/>
          </w:tcPr>
          <w:p w:rsidR="0024678C" w:rsidRPr="00743CAB" w:rsidRDefault="0024678C" w:rsidP="0024678C">
            <w:pPr>
              <w:rPr>
                <w:rFonts w:ascii="Arial" w:eastAsia="Times New Roman" w:hAnsi="Arial" w:cs="Arial"/>
                <w:b/>
                <w:bCs/>
              </w:rPr>
            </w:pPr>
            <w:r w:rsidRPr="00743CAB">
              <w:rPr>
                <w:rFonts w:ascii="Arial" w:eastAsia="Times New Roman" w:hAnsi="Arial" w:cs="Arial"/>
                <w:b/>
                <w:bCs/>
              </w:rPr>
              <w:t>Section aims</w:t>
            </w:r>
          </w:p>
        </w:tc>
        <w:tc>
          <w:tcPr>
            <w:tcW w:w="8534" w:type="dxa"/>
            <w:shd w:val="clear" w:color="auto" w:fill="auto"/>
            <w:noWrap/>
            <w:vAlign w:val="center"/>
          </w:tcPr>
          <w:p w:rsidR="008C7B3C" w:rsidRPr="00743CAB" w:rsidRDefault="008C7B3C" w:rsidP="0024678C">
            <w:pPr>
              <w:rPr>
                <w:rFonts w:ascii="Arial" w:eastAsia="Times New Roman" w:hAnsi="Arial" w:cs="Arial"/>
                <w:sz w:val="20"/>
                <w:szCs w:val="20"/>
              </w:rPr>
            </w:pPr>
          </w:p>
          <w:p w:rsidR="008C7B3C" w:rsidRPr="00743CAB" w:rsidRDefault="008C7B3C" w:rsidP="0024678C">
            <w:pPr>
              <w:rPr>
                <w:rFonts w:ascii="Arial" w:eastAsia="Times New Roman" w:hAnsi="Arial" w:cs="Arial"/>
                <w:sz w:val="20"/>
                <w:szCs w:val="20"/>
              </w:rPr>
            </w:pPr>
            <w:r w:rsidRPr="00743CAB">
              <w:rPr>
                <w:rFonts w:ascii="Arial" w:eastAsia="Times New Roman" w:hAnsi="Arial" w:cs="Arial"/>
                <w:sz w:val="20"/>
                <w:szCs w:val="20"/>
              </w:rPr>
              <w:t>The overall Measurement of Uncertainty</w:t>
            </w:r>
            <w:r w:rsidR="00DF7F8B" w:rsidRPr="00743CAB">
              <w:rPr>
                <w:rFonts w:ascii="Arial" w:eastAsia="Times New Roman" w:hAnsi="Arial" w:cs="Arial"/>
                <w:sz w:val="20"/>
                <w:szCs w:val="20"/>
              </w:rPr>
              <w:t xml:space="preserve"> (Type A) </w:t>
            </w:r>
            <w:r w:rsidR="00492337" w:rsidRPr="00743CAB">
              <w:rPr>
                <w:rFonts w:ascii="Arial" w:eastAsia="Times New Roman" w:hAnsi="Arial" w:cs="Arial"/>
                <w:sz w:val="20"/>
                <w:szCs w:val="20"/>
              </w:rPr>
              <w:t>will be</w:t>
            </w:r>
            <w:r w:rsidRPr="00743CAB">
              <w:rPr>
                <w:rFonts w:ascii="Arial" w:eastAsia="Times New Roman" w:hAnsi="Arial" w:cs="Arial"/>
                <w:sz w:val="20"/>
                <w:szCs w:val="20"/>
              </w:rPr>
              <w:t xml:space="preserve"> calculated by combining the uncertainties from repeatability and intermediate precision measurements.</w:t>
            </w:r>
          </w:p>
          <w:p w:rsidR="003D10B6" w:rsidRPr="00743CAB" w:rsidRDefault="003D10B6" w:rsidP="0024678C">
            <w:pPr>
              <w:rPr>
                <w:rFonts w:ascii="Arial" w:eastAsia="Times New Roman" w:hAnsi="Arial" w:cs="Arial"/>
                <w:sz w:val="20"/>
                <w:szCs w:val="20"/>
              </w:rPr>
            </w:pPr>
          </w:p>
        </w:tc>
      </w:tr>
      <w:tr w:rsidR="0024678C" w:rsidRPr="00743CAB">
        <w:trPr>
          <w:trHeight w:val="1077"/>
        </w:trPr>
        <w:tc>
          <w:tcPr>
            <w:tcW w:w="1985" w:type="dxa"/>
            <w:shd w:val="clear" w:color="auto" w:fill="auto"/>
            <w:vAlign w:val="center"/>
          </w:tcPr>
          <w:p w:rsidR="0024678C" w:rsidRPr="00743CAB" w:rsidRDefault="0024678C" w:rsidP="0024678C">
            <w:pPr>
              <w:rPr>
                <w:rFonts w:ascii="Arial" w:eastAsia="Times New Roman" w:hAnsi="Arial" w:cs="Arial"/>
                <w:b/>
                <w:bCs/>
              </w:rPr>
            </w:pPr>
            <w:r w:rsidRPr="00743CAB">
              <w:rPr>
                <w:rFonts w:ascii="Arial" w:eastAsia="Times New Roman" w:hAnsi="Arial" w:cs="Arial"/>
                <w:b/>
                <w:bCs/>
              </w:rPr>
              <w:t>Samples</w:t>
            </w:r>
          </w:p>
        </w:tc>
        <w:tc>
          <w:tcPr>
            <w:tcW w:w="8534" w:type="dxa"/>
            <w:shd w:val="clear" w:color="auto" w:fill="auto"/>
            <w:noWrap/>
            <w:vAlign w:val="center"/>
          </w:tcPr>
          <w:p w:rsidR="00492337" w:rsidRPr="00743CAB" w:rsidRDefault="00492337" w:rsidP="0024678C">
            <w:pPr>
              <w:rPr>
                <w:rFonts w:ascii="Arial" w:eastAsia="Times New Roman" w:hAnsi="Arial" w:cs="Arial"/>
                <w:sz w:val="20"/>
                <w:szCs w:val="20"/>
              </w:rPr>
            </w:pPr>
          </w:p>
          <w:p w:rsidR="00492337" w:rsidRPr="00743CAB" w:rsidRDefault="00DC2655" w:rsidP="0024678C">
            <w:pPr>
              <w:rPr>
                <w:rFonts w:ascii="Arial" w:eastAsia="Times New Roman" w:hAnsi="Arial" w:cs="Arial"/>
                <w:sz w:val="20"/>
                <w:szCs w:val="20"/>
              </w:rPr>
            </w:pPr>
            <w:r>
              <w:rPr>
                <w:rFonts w:ascii="Arial" w:eastAsia="Times New Roman" w:hAnsi="Arial" w:cs="Arial"/>
                <w:sz w:val="20"/>
                <w:szCs w:val="20"/>
              </w:rPr>
              <w:t>The</w:t>
            </w:r>
            <w:r w:rsidR="00800B98">
              <w:rPr>
                <w:rFonts w:ascii="Arial" w:eastAsia="Times New Roman" w:hAnsi="Arial" w:cs="Arial"/>
                <w:sz w:val="20"/>
                <w:szCs w:val="20"/>
              </w:rPr>
              <w:t xml:space="preserve"> Horizon control will be used to estimate measurement uncertainty</w:t>
            </w:r>
            <w:r>
              <w:rPr>
                <w:rFonts w:ascii="Arial" w:eastAsia="Times New Roman" w:hAnsi="Arial" w:cs="Arial"/>
                <w:sz w:val="20"/>
                <w:szCs w:val="20"/>
              </w:rPr>
              <w:t>.</w:t>
            </w:r>
            <w:r w:rsidR="00800B98">
              <w:rPr>
                <w:rFonts w:ascii="Arial" w:eastAsia="Times New Roman" w:hAnsi="Arial" w:cs="Arial"/>
                <w:sz w:val="20"/>
                <w:szCs w:val="20"/>
              </w:rPr>
              <w:t xml:space="preserve"> Data from repeatability experiments will be used.</w:t>
            </w:r>
          </w:p>
          <w:p w:rsidR="003D10B6" w:rsidRPr="00743CAB" w:rsidRDefault="003D10B6" w:rsidP="0024678C">
            <w:pPr>
              <w:rPr>
                <w:rFonts w:ascii="Arial" w:eastAsia="Times New Roman" w:hAnsi="Arial" w:cs="Arial"/>
                <w:sz w:val="20"/>
                <w:szCs w:val="20"/>
              </w:rPr>
            </w:pPr>
          </w:p>
        </w:tc>
      </w:tr>
      <w:tr w:rsidR="0024678C" w:rsidRPr="00743CAB">
        <w:trPr>
          <w:trHeight w:val="1077"/>
        </w:trPr>
        <w:tc>
          <w:tcPr>
            <w:tcW w:w="1985" w:type="dxa"/>
            <w:shd w:val="clear" w:color="auto" w:fill="auto"/>
            <w:vAlign w:val="center"/>
          </w:tcPr>
          <w:p w:rsidR="0024678C" w:rsidRPr="00743CAB" w:rsidRDefault="0024678C" w:rsidP="0024678C">
            <w:pPr>
              <w:rPr>
                <w:rFonts w:ascii="Arial" w:eastAsia="Times New Roman" w:hAnsi="Arial" w:cs="Arial"/>
                <w:b/>
                <w:bCs/>
              </w:rPr>
            </w:pPr>
            <w:r w:rsidRPr="00743CAB">
              <w:rPr>
                <w:rFonts w:ascii="Arial" w:eastAsia="Times New Roman" w:hAnsi="Arial" w:cs="Arial"/>
                <w:b/>
                <w:bCs/>
              </w:rPr>
              <w:t>Methodology</w:t>
            </w:r>
          </w:p>
        </w:tc>
        <w:tc>
          <w:tcPr>
            <w:tcW w:w="8534" w:type="dxa"/>
            <w:shd w:val="clear" w:color="auto" w:fill="auto"/>
            <w:vAlign w:val="center"/>
          </w:tcPr>
          <w:p w:rsidR="00BE361E" w:rsidRPr="00743CAB" w:rsidRDefault="00BE361E" w:rsidP="00BE361E">
            <w:pPr>
              <w:autoSpaceDE w:val="0"/>
              <w:autoSpaceDN w:val="0"/>
              <w:adjustRightInd w:val="0"/>
              <w:rPr>
                <w:rFonts w:ascii="TimesNewRoman" w:hAnsi="TimesNewRoman" w:cs="TimesNewRoman"/>
              </w:rPr>
            </w:pPr>
          </w:p>
          <w:p w:rsidR="00DC2655" w:rsidRDefault="00572658" w:rsidP="00BE361E">
            <w:pPr>
              <w:autoSpaceDE w:val="0"/>
              <w:autoSpaceDN w:val="0"/>
              <w:adjustRightInd w:val="0"/>
              <w:rPr>
                <w:rFonts w:ascii="TimesNewRoman" w:hAnsi="TimesNewRoman" w:cs="TimesNewRoman"/>
              </w:rPr>
            </w:pPr>
            <w:r>
              <w:rPr>
                <w:rFonts w:ascii="TimesNewRoman" w:hAnsi="TimesNewRoman" w:cs="TimesNewRoman"/>
              </w:rPr>
              <w:t xml:space="preserve">Uncertainty </w:t>
            </w:r>
            <w:r w:rsidR="003E6D2E">
              <w:rPr>
                <w:rFonts w:ascii="TimesNewRoman" w:hAnsi="TimesNewRoman" w:cs="TimesNewRoman"/>
              </w:rPr>
              <w:t>Measurements</w:t>
            </w:r>
            <w:r>
              <w:rPr>
                <w:rFonts w:ascii="TimesNewRoman" w:hAnsi="TimesNewRoman" w:cs="TimesNewRoman"/>
              </w:rPr>
              <w:t xml:space="preserve"> will be calculated separately for mutation burdens of </w:t>
            </w:r>
            <w:r w:rsidR="00800B98">
              <w:rPr>
                <w:rFonts w:ascii="TimesNewRoman" w:hAnsi="TimesNewRoman" w:cs="TimesNewRoman"/>
              </w:rPr>
              <w:t>&lt;20</w:t>
            </w:r>
            <w:r>
              <w:rPr>
                <w:rFonts w:ascii="TimesNewRoman" w:hAnsi="TimesNewRoman" w:cs="TimesNewRoman"/>
              </w:rPr>
              <w:t xml:space="preserve">% and mutation burdens </w:t>
            </w:r>
            <w:r w:rsidR="00800B98">
              <w:rPr>
                <w:rFonts w:ascii="TimesNewRoman" w:hAnsi="TimesNewRoman" w:cs="TimesNewRoman"/>
              </w:rPr>
              <w:t>&gt;20</w:t>
            </w:r>
            <w:r>
              <w:rPr>
                <w:rFonts w:ascii="TimesNewRoman" w:hAnsi="TimesNewRoman" w:cs="TimesNewRoman"/>
              </w:rPr>
              <w:t>%.</w:t>
            </w:r>
          </w:p>
          <w:p w:rsidR="00DC2655" w:rsidRDefault="00DC2655" w:rsidP="00BE361E">
            <w:pPr>
              <w:autoSpaceDE w:val="0"/>
              <w:autoSpaceDN w:val="0"/>
              <w:adjustRightInd w:val="0"/>
              <w:rPr>
                <w:rFonts w:ascii="TimesNewRoman" w:hAnsi="TimesNewRoman" w:cs="TimesNewRoman"/>
              </w:rPr>
            </w:pPr>
          </w:p>
          <w:p w:rsidR="00BE361E" w:rsidRPr="00743CAB" w:rsidRDefault="00BE361E" w:rsidP="00BE361E">
            <w:pPr>
              <w:autoSpaceDE w:val="0"/>
              <w:autoSpaceDN w:val="0"/>
              <w:adjustRightInd w:val="0"/>
              <w:rPr>
                <w:rFonts w:ascii="TimesNewRoman,Italic" w:hAnsi="TimesNewRoman,Italic" w:cs="TimesNewRoman,Italic"/>
                <w:i/>
                <w:iCs/>
              </w:rPr>
            </w:pPr>
            <w:r w:rsidRPr="00743CAB">
              <w:rPr>
                <w:rFonts w:ascii="TimesNewRoman" w:hAnsi="TimesNewRoman" w:cs="TimesNewRoman"/>
              </w:rPr>
              <w:t xml:space="preserve">Calculating the estimated standard deviation for a series of </w:t>
            </w:r>
            <w:r w:rsidRPr="00743CAB">
              <w:rPr>
                <w:rFonts w:ascii="TimesNewRoman,Italic" w:hAnsi="TimesNewRoman,Italic" w:cs="TimesNewRoman,Italic"/>
                <w:i/>
                <w:iCs/>
              </w:rPr>
              <w:t xml:space="preserve">n </w:t>
            </w:r>
            <w:r w:rsidRPr="00743CAB">
              <w:rPr>
                <w:rFonts w:ascii="TimesNewRoman" w:hAnsi="TimesNewRoman" w:cs="TimesNewRoman"/>
              </w:rPr>
              <w:t>measurements can be expressed mathematically as</w:t>
            </w:r>
          </w:p>
          <w:p w:rsidR="00BE361E" w:rsidRPr="00743CAB" w:rsidRDefault="00BE361E" w:rsidP="00BE361E">
            <w:pPr>
              <w:autoSpaceDE w:val="0"/>
              <w:autoSpaceDN w:val="0"/>
              <w:adjustRightInd w:val="0"/>
              <w:rPr>
                <w:rFonts w:ascii="TimesNewRoman" w:hAnsi="TimesNewRoman" w:cs="TimesNewRoman"/>
              </w:rPr>
            </w:pPr>
            <m:oMathPara>
              <m:oMath>
                <w:proofErr w:type="spellStart"/>
                <m:r>
                  <w:rPr>
                    <w:rFonts w:ascii="STIXGeneral-Regular" w:hAnsi="STIXGeneral-Regular" w:cs="STIXGeneral-Regular"/>
                  </w:rPr>
                  <m:t>s</m:t>
                </m:r>
                <w:proofErr w:type="spellEnd"/>
                <m:r>
                  <w:rPr>
                    <w:rFonts w:ascii="Cambria Math" w:hAnsi="Cambria Math" w:cs="TimesNewRoman"/>
                  </w:rPr>
                  <m:t>=</m:t>
                </m:r>
                <m:rad>
                  <m:radPr>
                    <m:degHide m:val="on"/>
                    <m:ctrlPr>
                      <w:rPr>
                        <w:rFonts w:ascii="Cambria Math" w:hAnsi="Cambria Math" w:cs="TimesNewRoman"/>
                        <w:i/>
                      </w:rPr>
                    </m:ctrlPr>
                  </m:radPr>
                  <m:deg/>
                  <m:e>
                    <m:f>
                      <m:fPr>
                        <m:ctrlPr>
                          <w:rPr>
                            <w:rFonts w:ascii="Cambria Math" w:hAnsi="Cambria Math" w:cs="TimesNewRoman"/>
                            <w:i/>
                          </w:rPr>
                        </m:ctrlPr>
                      </m:fPr>
                      <m:num>
                        <m:nary>
                          <m:naryPr>
                            <m:chr m:val="∑"/>
                            <m:limLoc m:val="subSup"/>
                            <m:grow m:val="on"/>
                            <m:ctrlPr>
                              <w:rPr>
                                <w:rFonts w:ascii="Cambria Math" w:hAnsi="Cambria Math" w:cs="TimesNewRoman"/>
                                <w:i/>
                              </w:rPr>
                            </m:ctrlPr>
                          </m:naryPr>
                          <m:sub>
                            <w:proofErr w:type="spellStart"/>
                            <m:r>
                              <w:rPr>
                                <w:rFonts w:ascii="STIXGeneral-Regular" w:hAnsi="STIXGeneral-Regular" w:cs="STIXGeneral-Regular"/>
                              </w:rPr>
                              <m:t>i</m:t>
                            </m:r>
                            <w:proofErr w:type="spellEnd"/>
                            <m:r>
                              <w:rPr>
                                <w:rFonts w:ascii="Cambria Math" w:hAnsi="Cambria Math" w:cs="TimesNewRoman"/>
                              </w:rPr>
                              <m:t>=1</m:t>
                            </m:r>
                          </m:sub>
                          <m:sup>
                            <w:proofErr w:type="spellStart"/>
                            <m:r>
                              <w:rPr>
                                <w:rFonts w:ascii="STIXGeneral-Regular" w:hAnsi="STIXGeneral-Regular" w:cs="STIXGeneral-Regular"/>
                              </w:rPr>
                              <m:t>n</m:t>
                            </m:r>
                            <w:proofErr w:type="spellEnd"/>
                          </m:sup>
                          <m:e>
                            <m:sSup>
                              <m:sSupPr>
                                <m:ctrlPr>
                                  <w:rPr>
                                    <w:rFonts w:ascii="Cambria Math" w:hAnsi="Cambria Math" w:cs="TimesNewRoman"/>
                                    <w:i/>
                                  </w:rPr>
                                </m:ctrlPr>
                              </m:sSupPr>
                              <m:e>
                                <m:d>
                                  <m:dPr>
                                    <m:ctrlPr>
                                      <w:rPr>
                                        <w:rFonts w:ascii="Cambria Math" w:hAnsi="Cambria Math" w:cs="TimesNewRoman"/>
                                        <w:i/>
                                      </w:rPr>
                                    </m:ctrlPr>
                                  </m:dPr>
                                  <m:e>
                                    <m:sSub>
                                      <m:sSubPr>
                                        <m:ctrlPr>
                                          <w:rPr>
                                            <w:rFonts w:ascii="Cambria Math" w:hAnsi="Cambria Math" w:cs="TimesNewRoman"/>
                                            <w:i/>
                                          </w:rPr>
                                        </m:ctrlPr>
                                      </m:sSubPr>
                                      <m:e>
                                        <w:proofErr w:type="spellStart"/>
                                        <m:r>
                                          <w:rPr>
                                            <w:rFonts w:ascii="STIXGeneral-Regular" w:hAnsi="STIXGeneral-Regular" w:cs="STIXGeneral-Regular"/>
                                          </w:rPr>
                                          <m:t>x</m:t>
                                        </m:r>
                                        <w:proofErr w:type="spellEnd"/>
                                      </m:e>
                                      <m:sub>
                                        <w:proofErr w:type="spellStart"/>
                                        <m:r>
                                          <w:rPr>
                                            <w:rFonts w:ascii="STIXGeneral-Regular" w:hAnsi="STIXGeneral-Regular" w:cs="STIXGeneral-Regular"/>
                                          </w:rPr>
                                          <m:t>i</m:t>
                                        </m:r>
                                        <w:proofErr w:type="spellEnd"/>
                                      </m:sub>
                                    </m:sSub>
                                    <m:r>
                                      <w:rPr>
                                        <w:rFonts w:ascii="Cambria Math" w:hAnsi="Cambria Math" w:cs="TimesNewRoman"/>
                                      </w:rPr>
                                      <m:t>-</m:t>
                                    </m:r>
                                    <m:acc>
                                      <m:accPr>
                                        <m:chr m:val="̅"/>
                                        <m:ctrlPr>
                                          <w:rPr>
                                            <w:rFonts w:ascii="Cambria Math" w:hAnsi="Cambria Math" w:cs="TimesNewRoman"/>
                                            <w:i/>
                                          </w:rPr>
                                        </m:ctrlPr>
                                      </m:accPr>
                                      <m:e>
                                        <w:proofErr w:type="spellStart"/>
                                        <m:r>
                                          <w:rPr>
                                            <w:rFonts w:ascii="STIXGeneral-Regular" w:hAnsi="STIXGeneral-Regular" w:cs="STIXGeneral-Regular"/>
                                          </w:rPr>
                                          <m:t>x</m:t>
                                        </m:r>
                                        <w:proofErr w:type="spellEnd"/>
                                      </m:e>
                                    </m:acc>
                                  </m:e>
                                </m:d>
                              </m:e>
                              <m:sup>
                                <m:r>
                                  <w:rPr>
                                    <w:rFonts w:ascii="Cambria Math" w:hAnsi="Cambria Math" w:cs="TimesNewRoman"/>
                                  </w:rPr>
                                  <m:t>2</m:t>
                                </m:r>
                              </m:sup>
                            </m:sSup>
                          </m:e>
                        </m:nary>
                      </m:num>
                      <m:den>
                        <m:d>
                          <m:dPr>
                            <m:ctrlPr>
                              <w:rPr>
                                <w:rFonts w:ascii="Cambria Math" w:hAnsi="Cambria Math" w:cs="TimesNewRoman"/>
                                <w:i/>
                              </w:rPr>
                            </m:ctrlPr>
                          </m:dPr>
                          <m:e>
                            <m:r>
                              <w:rPr>
                                <w:rFonts w:ascii="STIXGeneral-Regular" w:hAnsi="STIXGeneral-Regular" w:cs="STIXGeneral-Regular"/>
                              </w:rPr>
                              <m:t>n</m:t>
                            </m:r>
                            <m:r>
                              <w:rPr>
                                <w:rFonts w:ascii="Cambria Math" w:hAnsi="Cambria Math" w:cs="TimesNewRoman"/>
                              </w:rPr>
                              <m:t>-1</m:t>
                            </m:r>
                          </m:e>
                        </m:d>
                      </m:den>
                    </m:f>
                  </m:e>
                </m:rad>
              </m:oMath>
            </m:oMathPara>
          </w:p>
          <w:p w:rsidR="00BE361E" w:rsidRPr="00743CAB" w:rsidRDefault="00BE361E" w:rsidP="00BE361E">
            <w:pPr>
              <w:autoSpaceDE w:val="0"/>
              <w:autoSpaceDN w:val="0"/>
              <w:adjustRightInd w:val="0"/>
              <w:rPr>
                <w:rFonts w:ascii="TimesNewRoman" w:hAnsi="TimesNewRoman" w:cs="TimesNewRoman"/>
              </w:rPr>
            </w:pPr>
          </w:p>
          <w:p w:rsidR="00BE361E" w:rsidRPr="00743CAB" w:rsidRDefault="00BE361E" w:rsidP="00BE361E">
            <w:pPr>
              <w:autoSpaceDE w:val="0"/>
              <w:autoSpaceDN w:val="0"/>
              <w:adjustRightInd w:val="0"/>
              <w:rPr>
                <w:rFonts w:ascii="TimesNewRoman" w:hAnsi="TimesNewRoman" w:cs="TimesNewRoman"/>
              </w:rPr>
            </w:pPr>
            <w:r w:rsidRPr="00743CAB">
              <w:rPr>
                <w:rFonts w:ascii="TimesNewRoman" w:hAnsi="TimesNewRoman" w:cs="TimesNewRoman"/>
              </w:rPr>
              <w:t xml:space="preserve">From these, the estimated standard uncertainty, </w:t>
            </w:r>
            <w:r w:rsidRPr="00743CAB">
              <w:rPr>
                <w:rFonts w:ascii="TimesNewRoman,Italic" w:hAnsi="TimesNewRoman,Italic" w:cs="TimesNewRoman,Italic"/>
                <w:i/>
                <w:iCs/>
              </w:rPr>
              <w:t>u</w:t>
            </w:r>
            <w:r w:rsidRPr="00743CAB">
              <w:rPr>
                <w:rFonts w:ascii="TimesNewRoman" w:hAnsi="TimesNewRoman" w:cs="TimesNewRoman"/>
              </w:rPr>
              <w:t>, of the mean is calculated from:</w:t>
            </w:r>
          </w:p>
          <w:p w:rsidR="00BE361E" w:rsidRPr="00743CAB" w:rsidRDefault="00BE361E" w:rsidP="00BE361E">
            <w:pPr>
              <w:autoSpaceDE w:val="0"/>
              <w:autoSpaceDN w:val="0"/>
              <w:adjustRightInd w:val="0"/>
              <w:rPr>
                <w:rFonts w:ascii="TimesNewRoman,Italic" w:hAnsi="TimesNewRoman,Italic" w:cs="TimesNewRoman,Italic"/>
                <w:i/>
                <w:iCs/>
              </w:rPr>
            </w:pPr>
          </w:p>
          <w:p w:rsidR="00BE361E" w:rsidRPr="00743CAB" w:rsidRDefault="00BE361E" w:rsidP="00BE361E">
            <w:pPr>
              <w:autoSpaceDE w:val="0"/>
              <w:autoSpaceDN w:val="0"/>
              <w:adjustRightInd w:val="0"/>
              <w:rPr>
                <w:rFonts w:ascii="TimesNewRoman,Italic" w:hAnsi="TimesNewRoman,Italic" w:cs="TimesNewRoman,Italic"/>
                <w:i/>
                <w:iCs/>
              </w:rPr>
            </w:pPr>
            <m:oMathPara>
              <m:oMath>
                <w:proofErr w:type="spellStart"/>
                <m:r>
                  <w:rPr>
                    <w:rFonts w:ascii="STIXGeneral-Regular" w:hAnsi="STIXGeneral-Regular" w:cs="STIXGeneral-Regular"/>
                  </w:rPr>
                  <m:t>u</m:t>
                </m:r>
                <w:proofErr w:type="spellEnd"/>
                <m:r>
                  <w:rPr>
                    <w:rFonts w:ascii="Cambria Math" w:hAnsi="Cambria Math" w:cs="TimesNewRoman"/>
                  </w:rPr>
                  <m:t>=</m:t>
                </m:r>
                <m:f>
                  <m:fPr>
                    <m:ctrlPr>
                      <w:rPr>
                        <w:rFonts w:ascii="Cambria Math" w:hAnsi="Cambria Math" w:cs="TimesNewRoman"/>
                        <w:i/>
                      </w:rPr>
                    </m:ctrlPr>
                  </m:fPr>
                  <m:num>
                    <w:proofErr w:type="spellStart"/>
                    <m:r>
                      <w:rPr>
                        <w:rFonts w:ascii="STIXGeneral-Regular" w:hAnsi="STIXGeneral-Regular" w:cs="STIXGeneral-Regular"/>
                      </w:rPr>
                      <m:t>s</m:t>
                    </m:r>
                    <w:proofErr w:type="spellEnd"/>
                  </m:num>
                  <m:den>
                    <m:rad>
                      <m:radPr>
                        <m:degHide m:val="on"/>
                        <m:ctrlPr>
                          <w:rPr>
                            <w:rFonts w:ascii="Cambria Math" w:hAnsi="Cambria Math" w:cs="TimesNewRoman"/>
                            <w:i/>
                          </w:rPr>
                        </m:ctrlPr>
                      </m:radPr>
                      <m:deg/>
                      <m:e>
                        <w:proofErr w:type="spellStart"/>
                        <m:r>
                          <w:rPr>
                            <w:rFonts w:ascii="STIXGeneral-Regular" w:hAnsi="STIXGeneral-Regular" w:cs="STIXGeneral-Regular"/>
                          </w:rPr>
                          <m:t>n</m:t>
                        </m:r>
                        <w:proofErr w:type="spellEnd"/>
                      </m:e>
                    </m:rad>
                  </m:den>
                </m:f>
              </m:oMath>
            </m:oMathPara>
          </w:p>
          <w:p w:rsidR="00EB0EF3" w:rsidRPr="00743CAB" w:rsidRDefault="00EB0EF3" w:rsidP="00BE361E">
            <w:pPr>
              <w:autoSpaceDE w:val="0"/>
              <w:autoSpaceDN w:val="0"/>
              <w:adjustRightInd w:val="0"/>
              <w:rPr>
                <w:rFonts w:ascii="TimesNewRoman" w:hAnsi="TimesNewRoman" w:cs="TimesNewRoman"/>
              </w:rPr>
            </w:pPr>
          </w:p>
          <w:p w:rsidR="00BE361E" w:rsidRPr="00743CAB" w:rsidRDefault="00BE361E" w:rsidP="00BE361E">
            <w:pPr>
              <w:autoSpaceDE w:val="0"/>
              <w:autoSpaceDN w:val="0"/>
              <w:adjustRightInd w:val="0"/>
              <w:rPr>
                <w:rFonts w:ascii="TimesNewRoman" w:hAnsi="TimesNewRoman" w:cs="TimesNewRoman"/>
              </w:rPr>
            </w:pPr>
            <w:proofErr w:type="gramStart"/>
            <w:r w:rsidRPr="00743CAB">
              <w:rPr>
                <w:rFonts w:ascii="TimesNewRoman" w:hAnsi="TimesNewRoman" w:cs="TimesNewRoman"/>
              </w:rPr>
              <w:t>where</w:t>
            </w:r>
            <w:proofErr w:type="gramEnd"/>
            <w:r w:rsidRPr="00743CAB">
              <w:rPr>
                <w:rFonts w:ascii="TimesNewRoman" w:hAnsi="TimesNewRoman" w:cs="TimesNewRoman"/>
              </w:rPr>
              <w:t xml:space="preserve"> </w:t>
            </w:r>
            <w:r w:rsidRPr="00743CAB">
              <w:rPr>
                <w:rFonts w:ascii="TimesNewRoman,Italic" w:hAnsi="TimesNewRoman,Italic" w:cs="TimesNewRoman,Italic"/>
                <w:i/>
                <w:iCs/>
              </w:rPr>
              <w:t xml:space="preserve">n </w:t>
            </w:r>
            <w:r w:rsidRPr="00743CAB">
              <w:rPr>
                <w:rFonts w:ascii="TimesNewRoman" w:hAnsi="TimesNewRoman" w:cs="TimesNewRoman"/>
              </w:rPr>
              <w:t>was the number of measurements in the set.</w:t>
            </w:r>
          </w:p>
          <w:p w:rsidR="00BE361E" w:rsidRPr="00743CAB" w:rsidRDefault="00BE361E" w:rsidP="00BE361E">
            <w:pPr>
              <w:autoSpaceDE w:val="0"/>
              <w:autoSpaceDN w:val="0"/>
              <w:adjustRightInd w:val="0"/>
              <w:rPr>
                <w:rFonts w:ascii="TimesNewRoman" w:hAnsi="TimesNewRoman" w:cs="TimesNewRoman"/>
              </w:rPr>
            </w:pPr>
            <w:r w:rsidRPr="00743CAB">
              <w:rPr>
                <w:rFonts w:ascii="TimesNewRoman" w:hAnsi="TimesNewRoman" w:cs="TimesNewRoman"/>
              </w:rPr>
              <w:t>Independent standard uncertainties are combined using:</w:t>
            </w:r>
          </w:p>
          <w:p w:rsidR="00BE361E" w:rsidRPr="00743CAB" w:rsidRDefault="00BE361E" w:rsidP="00BE361E">
            <w:pPr>
              <w:autoSpaceDE w:val="0"/>
              <w:autoSpaceDN w:val="0"/>
              <w:adjustRightInd w:val="0"/>
              <w:rPr>
                <w:rFonts w:ascii="TimesNewRoman" w:hAnsi="TimesNewRoman" w:cs="TimesNewRoman"/>
              </w:rPr>
            </w:pPr>
          </w:p>
          <w:p w:rsidR="00BE361E" w:rsidRPr="00743CAB" w:rsidRDefault="00BE361E" w:rsidP="00BE361E">
            <w:pPr>
              <w:autoSpaceDE w:val="0"/>
              <w:autoSpaceDN w:val="0"/>
              <w:adjustRightInd w:val="0"/>
              <w:rPr>
                <w:rFonts w:ascii="TimesNewRoman" w:hAnsi="TimesNewRoman" w:cs="TimesNewRoman"/>
              </w:rPr>
            </w:pPr>
            <m:oMathPara>
              <m:oMath>
                <w:proofErr w:type="spellStart"/>
                <m:r>
                  <w:rPr>
                    <w:rFonts w:ascii="STIXGeneral-Regular" w:hAnsi="STIXGeneral-Regular" w:cs="STIXGeneral-Regular"/>
                  </w:rPr>
                  <m:t>combined</m:t>
                </m:r>
                <w:proofErr w:type="spellEnd"/>
                <m:r>
                  <w:rPr>
                    <w:rFonts w:ascii="Cambria Math" w:hAnsi="Cambria Math" w:cs="TimesNewRoman"/>
                  </w:rPr>
                  <m:t xml:space="preserve"> </m:t>
                </m:r>
                <w:proofErr w:type="spellStart"/>
                <m:r>
                  <w:rPr>
                    <w:rFonts w:ascii="STIXGeneral-Regular" w:hAnsi="STIXGeneral-Regular" w:cs="STIXGeneral-Regular"/>
                  </w:rPr>
                  <m:t>uncertainty</m:t>
                </m:r>
                <w:proofErr w:type="spellEnd"/>
                <m:r>
                  <w:rPr>
                    <w:rFonts w:ascii="Cambria Math" w:hAnsi="Cambria Math" w:cs="TimesNewRoman"/>
                  </w:rPr>
                  <m:t xml:space="preserve"> </m:t>
                </m:r>
                <m:sSub>
                  <m:sSubPr>
                    <m:ctrlPr>
                      <w:rPr>
                        <w:rFonts w:ascii="Cambria Math" w:hAnsi="Cambria Math" w:cs="TimesNewRoman"/>
                        <w:i/>
                      </w:rPr>
                    </m:ctrlPr>
                  </m:sSubPr>
                  <m:e>
                    <m:r>
                      <w:rPr>
                        <w:rFonts w:ascii="STIXGeneral-Regular" w:hAnsi="STIXGeneral-Regular" w:cs="STIXGeneral-Regular"/>
                      </w:rPr>
                      <m:t>u</m:t>
                    </m:r>
                  </m:e>
                  <m:sub>
                    <m:r>
                      <w:rPr>
                        <w:rFonts w:ascii="STIXGeneral-Regular" w:hAnsi="STIXGeneral-Regular" w:cs="STIXGeneral-Regular"/>
                      </w:rPr>
                      <m:t>c</m:t>
                    </m:r>
                  </m:sub>
                </m:sSub>
                <m:r>
                  <w:rPr>
                    <w:rFonts w:ascii="Cambria Math" w:hAnsi="Cambria Math" w:cs="TimesNewRoman"/>
                  </w:rPr>
                  <m:t>=</m:t>
                </m:r>
                <m:rad>
                  <m:radPr>
                    <m:degHide m:val="on"/>
                    <m:ctrlPr>
                      <w:rPr>
                        <w:rFonts w:ascii="Cambria Math" w:hAnsi="Cambria Math" w:cs="TimesNewRoman"/>
                        <w:i/>
                      </w:rPr>
                    </m:ctrlPr>
                  </m:radPr>
                  <m:deg/>
                  <m:e>
                    <m:sSup>
                      <m:sSupPr>
                        <m:ctrlPr>
                          <w:rPr>
                            <w:rFonts w:ascii="Cambria Math" w:hAnsi="Cambria Math" w:cs="TimesNewRoman"/>
                            <w:i/>
                          </w:rPr>
                        </m:ctrlPr>
                      </m:sSupPr>
                      <m:e>
                        <m:r>
                          <w:rPr>
                            <w:rFonts w:ascii="STIXGeneral-Regular" w:hAnsi="STIXGeneral-Regular" w:cs="STIXGeneral-Regular"/>
                          </w:rPr>
                          <m:t>a</m:t>
                        </m:r>
                      </m:e>
                      <m:sup>
                        <m:r>
                          <w:rPr>
                            <w:rFonts w:ascii="Cambria Math" w:hAnsi="Cambria Math" w:cs="TimesNewRoman"/>
                          </w:rPr>
                          <m:t>2</m:t>
                        </m:r>
                      </m:sup>
                    </m:sSup>
                    <m:r>
                      <w:rPr>
                        <w:rFonts w:ascii="Cambria Math" w:hAnsi="Cambria Math" w:cs="TimesNewRoman"/>
                      </w:rPr>
                      <m:t>+</m:t>
                    </m:r>
                    <m:sSup>
                      <m:sSupPr>
                        <m:ctrlPr>
                          <w:rPr>
                            <w:rFonts w:ascii="Cambria Math" w:hAnsi="Cambria Math" w:cs="TimesNewRoman"/>
                            <w:i/>
                          </w:rPr>
                        </m:ctrlPr>
                      </m:sSupPr>
                      <m:e>
                        <m:r>
                          <w:rPr>
                            <w:rFonts w:ascii="STIXGeneral-Regular" w:hAnsi="STIXGeneral-Regular" w:cs="STIXGeneral-Regular"/>
                          </w:rPr>
                          <m:t>b</m:t>
                        </m:r>
                      </m:e>
                      <m:sup>
                        <m:r>
                          <w:rPr>
                            <w:rFonts w:ascii="Cambria Math" w:hAnsi="Cambria Math" w:cs="TimesNewRoman"/>
                          </w:rPr>
                          <m:t>2</m:t>
                        </m:r>
                      </m:sup>
                    </m:sSup>
                    <m:r>
                      <w:rPr>
                        <w:rFonts w:ascii="Cambria Math" w:hAnsi="Cambria Math" w:cs="TimesNewRoman"/>
                      </w:rPr>
                      <m:t>+…</m:t>
                    </m:r>
                    <m:r>
                      <w:rPr>
                        <w:rFonts w:ascii="STIXGeneral-Regular" w:hAnsi="STIXGeneral-Regular" w:cs="STIXGeneral-Regular"/>
                      </w:rPr>
                      <m:t>ⅇ</m:t>
                    </m:r>
                    <m:r>
                      <w:rPr>
                        <w:rFonts w:ascii="STIXGeneral-Regular" w:hAnsi="STIXGeneral-Regular" w:cs="STIXGeneral-Regular"/>
                      </w:rPr>
                      <m:t>tc</m:t>
                    </m:r>
                  </m:e>
                </m:rad>
              </m:oMath>
            </m:oMathPara>
          </w:p>
          <w:p w:rsidR="00492337" w:rsidRPr="00743CAB" w:rsidRDefault="00492337" w:rsidP="0024678C">
            <w:pPr>
              <w:rPr>
                <w:rFonts w:ascii="Arial" w:eastAsia="Times New Roman" w:hAnsi="Arial" w:cs="Arial"/>
                <w:sz w:val="20"/>
                <w:szCs w:val="20"/>
              </w:rPr>
            </w:pPr>
          </w:p>
          <w:p w:rsidR="00492337" w:rsidRPr="00743CAB" w:rsidRDefault="00492337" w:rsidP="00492337">
            <w:pPr>
              <w:autoSpaceDE w:val="0"/>
              <w:autoSpaceDN w:val="0"/>
              <w:adjustRightInd w:val="0"/>
              <w:rPr>
                <w:rFonts w:ascii="TimesNewRoman" w:hAnsi="TimesNewRoman" w:cs="TimesNewRoman"/>
              </w:rPr>
            </w:pPr>
            <w:r w:rsidRPr="00743CAB">
              <w:rPr>
                <w:rFonts w:ascii="TimesNewRoman" w:hAnsi="TimesNewRoman" w:cs="TimesNewRoman"/>
              </w:rPr>
              <w:t>The combined uncertainties can be st</w:t>
            </w:r>
            <w:r w:rsidR="00EB0EF3" w:rsidRPr="00743CAB">
              <w:rPr>
                <w:rFonts w:ascii="TimesNewRoman" w:hAnsi="TimesNewRoman" w:cs="TimesNewRoman"/>
              </w:rPr>
              <w:t>ated at a confidence level of</w:t>
            </w:r>
            <w:r w:rsidRPr="00743CAB">
              <w:rPr>
                <w:rFonts w:ascii="TimesNewRoman" w:hAnsi="TimesNewRoman" w:cs="TimesNewRoman"/>
              </w:rPr>
              <w:t xml:space="preserve"> 95%, which is done by multiplying </w:t>
            </w:r>
            <m:oMath>
              <m:sSub>
                <m:sSubPr>
                  <m:ctrlPr>
                    <w:rPr>
                      <w:rFonts w:ascii="Cambria Math" w:hAnsi="Cambria Math" w:cs="TimesNewRoman"/>
                      <w:i/>
                    </w:rPr>
                  </m:ctrlPr>
                </m:sSubPr>
                <m:e>
                  <m:r>
                    <w:rPr>
                      <w:rFonts w:ascii="STIXGeneral-Regular" w:hAnsi="STIXGeneral-Regular" w:cs="STIXGeneral-Regular"/>
                    </w:rPr>
                    <m:t>u</m:t>
                  </m:r>
                </m:e>
                <m:sub>
                  <m:r>
                    <w:rPr>
                      <w:rFonts w:ascii="STIXGeneral-Regular" w:hAnsi="STIXGeneral-Regular" w:cs="STIXGeneral-Regular"/>
                    </w:rPr>
                    <m:t>c</m:t>
                  </m:r>
                </m:sub>
              </m:sSub>
            </m:oMath>
            <w:r w:rsidRPr="00743CAB">
              <w:rPr>
                <w:rFonts w:ascii="TimesNewRoman" w:hAnsi="TimesNewRoman" w:cs="TimesNewRoman"/>
              </w:rPr>
              <w:t xml:space="preserve">by a coverage factor, </w:t>
            </w:r>
            <w:r w:rsidRPr="00743CAB">
              <w:rPr>
                <w:rFonts w:ascii="TimesNewRoman" w:hAnsi="TimesNewRoman" w:cs="TimesNewRoman"/>
                <w:i/>
              </w:rPr>
              <w:t>k</w:t>
            </w:r>
            <w:r w:rsidR="00EB0EF3" w:rsidRPr="00743CAB">
              <w:rPr>
                <w:rFonts w:ascii="TimesNewRoman" w:hAnsi="TimesNewRoman" w:cs="TimesNewRoman"/>
                <w:i/>
              </w:rPr>
              <w:t>=2</w:t>
            </w:r>
            <w:r w:rsidRPr="00743CAB">
              <w:rPr>
                <w:rFonts w:ascii="TimesNewRoman" w:hAnsi="TimesNewRoman" w:cs="TimesNewRoman"/>
              </w:rPr>
              <w:t xml:space="preserve">, to give an expanded uncertainty </w:t>
            </w:r>
            <w:r w:rsidRPr="00743CAB">
              <w:rPr>
                <w:rFonts w:ascii="TimesNewRoman" w:hAnsi="TimesNewRoman" w:cs="TimesNewRoman"/>
                <w:i/>
              </w:rPr>
              <w:t>U</w:t>
            </w:r>
            <w:r w:rsidRPr="00743CAB">
              <w:rPr>
                <w:rFonts w:ascii="TimesNewRoman" w:hAnsi="TimesNewRoman" w:cs="TimesNewRoman"/>
              </w:rPr>
              <w:t>.</w:t>
            </w:r>
          </w:p>
          <w:p w:rsidR="00492337" w:rsidRPr="00743CAB" w:rsidRDefault="00492337" w:rsidP="00492337">
            <w:pPr>
              <w:autoSpaceDE w:val="0"/>
              <w:autoSpaceDN w:val="0"/>
              <w:adjustRightInd w:val="0"/>
              <w:rPr>
                <w:rFonts w:ascii="TimesNewRoman" w:hAnsi="TimesNewRoman" w:cs="TimesNewRoman"/>
              </w:rPr>
            </w:pPr>
          </w:p>
          <w:p w:rsidR="00492337" w:rsidRPr="00743CAB" w:rsidRDefault="001F653D" w:rsidP="00492337">
            <w:pPr>
              <w:autoSpaceDE w:val="0"/>
              <w:autoSpaceDN w:val="0"/>
              <w:adjustRightInd w:val="0"/>
              <w:rPr>
                <w:rFonts w:ascii="TimesNewRoman" w:hAnsi="TimesNewRoman" w:cs="TimesNewRoman"/>
              </w:rPr>
            </w:pPr>
            <m:oMathPara>
              <m:oMath>
                <m:sSub>
                  <m:sSubPr>
                    <m:ctrlPr>
                      <w:rPr>
                        <w:rFonts w:ascii="Cambria Math" w:hAnsi="Cambria Math" w:cs="TimesNewRoman"/>
                        <w:i/>
                      </w:rPr>
                    </m:ctrlPr>
                  </m:sSubPr>
                  <m:e>
                    <m:r>
                      <w:rPr>
                        <w:rFonts w:ascii="STIXGeneral-Regular" w:hAnsi="STIXGeneral-Regular" w:cs="STIXGeneral-Regular"/>
                      </w:rPr>
                      <m:t>U</m:t>
                    </m:r>
                    <m:r>
                      <w:rPr>
                        <w:rFonts w:ascii="Cambria Math" w:hAnsi="Cambria Math" w:cs="TimesNewRoman"/>
                      </w:rPr>
                      <m:t>=</m:t>
                    </m:r>
                    <m:r>
                      <w:rPr>
                        <w:rFonts w:ascii="STIXGeneral-Regular" w:hAnsi="STIXGeneral-Regular" w:cs="STIXGeneral-Regular"/>
                      </w:rPr>
                      <m:t>ku</m:t>
                    </m:r>
                  </m:e>
                  <m:sub>
                    <m:r>
                      <w:rPr>
                        <w:rFonts w:ascii="STIXGeneral-Regular" w:hAnsi="STIXGeneral-Regular" w:cs="STIXGeneral-Regular"/>
                      </w:rPr>
                      <m:t>c</m:t>
                    </m:r>
                  </m:sub>
                </m:sSub>
              </m:oMath>
            </m:oMathPara>
          </w:p>
          <w:p w:rsidR="0024678C" w:rsidRDefault="0024678C" w:rsidP="0024678C">
            <w:pPr>
              <w:rPr>
                <w:rFonts w:ascii="Arial" w:eastAsia="Times New Roman" w:hAnsi="Arial" w:cs="Arial"/>
                <w:sz w:val="20"/>
                <w:szCs w:val="20"/>
              </w:rPr>
            </w:pPr>
          </w:p>
          <w:p w:rsidR="003D10B6" w:rsidRPr="00743CAB" w:rsidRDefault="003D10B6" w:rsidP="0024678C">
            <w:pPr>
              <w:rPr>
                <w:rFonts w:ascii="Arial" w:eastAsia="Times New Roman" w:hAnsi="Arial" w:cs="Arial"/>
                <w:sz w:val="20"/>
                <w:szCs w:val="20"/>
              </w:rPr>
            </w:pPr>
          </w:p>
        </w:tc>
      </w:tr>
    </w:tbl>
    <w:p w:rsidR="0024678C" w:rsidRPr="00743CAB" w:rsidRDefault="0024678C" w:rsidP="0024678C">
      <w:pPr>
        <w:tabs>
          <w:tab w:val="left" w:pos="3227"/>
        </w:tabs>
        <w:rPr>
          <w:rFonts w:ascii="Arial" w:eastAsia="Times New Roman" w:hAnsi="Arial" w:cs="Arial"/>
          <w:b/>
          <w:bCs/>
        </w:rPr>
      </w:pPr>
    </w:p>
    <w:p w:rsidR="0024678C" w:rsidRPr="00743CAB" w:rsidRDefault="0024678C" w:rsidP="0024678C">
      <w:r w:rsidRPr="00743CAB">
        <w:br w:type="page"/>
      </w:r>
    </w:p>
    <w:p w:rsidR="0024678C" w:rsidRDefault="0064539C" w:rsidP="0024678C">
      <w:pPr>
        <w:pStyle w:val="Heading2"/>
        <w:rPr>
          <w:rFonts w:eastAsia="Times New Roman"/>
        </w:rPr>
      </w:pPr>
      <w:bookmarkStart w:id="703" w:name="_Toc44066549"/>
      <w:r>
        <w:t>1</w:t>
      </w:r>
      <w:r w:rsidR="00CC5C8E">
        <w:t>1</w:t>
      </w:r>
      <w:r>
        <w:t>.2</w:t>
      </w:r>
      <w:r w:rsidR="0024678C" w:rsidRPr="00743CAB">
        <w:t xml:space="preserve"> </w:t>
      </w:r>
      <w:r w:rsidR="00A33BA2">
        <w:rPr>
          <w:rFonts w:eastAsia="Times New Roman"/>
        </w:rPr>
        <w:t>Results</w:t>
      </w:r>
      <w:bookmarkEnd w:id="703"/>
    </w:p>
    <w:p w:rsidR="00A51344" w:rsidRDefault="00A51344" w:rsidP="00A51344"/>
    <w:p w:rsidR="00800B98" w:rsidRDefault="00800B98" w:rsidP="00A51344">
      <w:r>
        <w:t xml:space="preserve">Data from repeatability experiments using the Horizon myeloid control. Uncertainty results are shown for each variant (last row), repeated in 8 samples, as well as other parameters such as 95% CL and </w:t>
      </w:r>
      <w:proofErr w:type="spellStart"/>
      <w:r>
        <w:t>CoV</w:t>
      </w:r>
      <w:proofErr w:type="spellEnd"/>
      <w:r>
        <w:t xml:space="preserve">. The variants are grouped as &lt;20% or &gt;20% </w:t>
      </w:r>
      <w:proofErr w:type="spellStart"/>
      <w:r>
        <w:t>VAFs</w:t>
      </w:r>
      <w:proofErr w:type="spellEnd"/>
      <w:r>
        <w:t>.</w:t>
      </w:r>
    </w:p>
    <w:p w:rsidR="00800B98" w:rsidRDefault="00800B98" w:rsidP="00A51344"/>
    <w:p w:rsidR="00800B98" w:rsidRDefault="00800B98" w:rsidP="00A51344">
      <w:r w:rsidRPr="00A51344">
        <w:rPr>
          <w:noProof/>
          <w:lang w:val="en-US" w:eastAsia="en-US"/>
        </w:rPr>
        <w:drawing>
          <wp:inline distT="0" distB="0" distL="0" distR="0">
            <wp:extent cx="6390005" cy="3376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390005" cy="3376295"/>
                    </a:xfrm>
                    <a:prstGeom prst="rect">
                      <a:avLst/>
                    </a:prstGeom>
                    <a:noFill/>
                    <a:ln>
                      <a:noFill/>
                    </a:ln>
                  </pic:spPr>
                </pic:pic>
              </a:graphicData>
            </a:graphic>
          </wp:inline>
        </w:drawing>
      </w:r>
    </w:p>
    <w:p w:rsidR="00800B98" w:rsidRDefault="00800B98" w:rsidP="00A51344"/>
    <w:p w:rsidR="00A51344" w:rsidRDefault="00A51344" w:rsidP="00A51344">
      <w:pPr>
        <w:autoSpaceDE w:val="0"/>
        <w:autoSpaceDN w:val="0"/>
        <w:adjustRightInd w:val="0"/>
        <w:rPr>
          <w:rFonts w:ascii="TimesNewRoman" w:hAnsi="TimesNewRoman" w:cs="TimesNewRoman"/>
        </w:rPr>
      </w:pPr>
    </w:p>
    <w:p w:rsidR="00A51344" w:rsidRDefault="00A51344" w:rsidP="00A51344">
      <w:pPr>
        <w:autoSpaceDE w:val="0"/>
        <w:autoSpaceDN w:val="0"/>
        <w:adjustRightInd w:val="0"/>
        <w:rPr>
          <w:rFonts w:ascii="TimesNewRoman" w:hAnsi="TimesNewRoman" w:cs="TimesNewRoman"/>
        </w:rPr>
      </w:pPr>
      <w:r>
        <w:rPr>
          <w:rFonts w:ascii="TimesNewRoman" w:hAnsi="TimesNewRoman" w:cs="TimesNewRoman"/>
        </w:rPr>
        <w:t xml:space="preserve">For variants below </w:t>
      </w:r>
      <w:r w:rsidR="00800B98">
        <w:rPr>
          <w:rFonts w:ascii="TimesNewRoman" w:hAnsi="TimesNewRoman" w:cs="TimesNewRoman"/>
        </w:rPr>
        <w:t>20</w:t>
      </w:r>
      <w:r>
        <w:rPr>
          <w:rFonts w:ascii="TimesNewRoman" w:hAnsi="TimesNewRoman" w:cs="TimesNewRoman"/>
        </w:rPr>
        <w:t>%</w:t>
      </w:r>
    </w:p>
    <w:p w:rsidR="00A51344" w:rsidRPr="00743CAB" w:rsidRDefault="00A51344" w:rsidP="00A51344">
      <w:pPr>
        <w:autoSpaceDE w:val="0"/>
        <w:autoSpaceDN w:val="0"/>
        <w:adjustRightInd w:val="0"/>
        <w:rPr>
          <w:rFonts w:ascii="TimesNewRoman" w:hAnsi="TimesNewRoman" w:cs="TimesNewRoman"/>
        </w:rPr>
      </w:pPr>
      <m:oMath>
        <w:proofErr w:type="spellStart"/>
        <m:r>
          <w:rPr>
            <w:rFonts w:ascii="STIXGeneral-Regular" w:hAnsi="STIXGeneral-Regular" w:cs="STIXGeneral-Regular"/>
          </w:rPr>
          <m:t>combined</m:t>
        </m:r>
        <w:proofErr w:type="spellEnd"/>
        <m:r>
          <w:rPr>
            <w:rFonts w:ascii="Cambria Math" w:hAnsi="Cambria Math" w:cs="TimesNewRoman"/>
          </w:rPr>
          <m:t xml:space="preserve"> </m:t>
        </m:r>
        <w:proofErr w:type="spellStart"/>
        <m:r>
          <w:rPr>
            <w:rFonts w:ascii="STIXGeneral-Regular" w:hAnsi="STIXGeneral-Regular" w:cs="STIXGeneral-Regular"/>
          </w:rPr>
          <m:t>uncertainty</m:t>
        </m:r>
        <w:proofErr w:type="spellEnd"/>
        <m:r>
          <w:rPr>
            <w:rFonts w:ascii="Cambria Math" w:hAnsi="Cambria Math" w:cs="TimesNewRoman"/>
          </w:rPr>
          <m:t xml:space="preserve"> </m:t>
        </m:r>
        <m:sSub>
          <m:sSubPr>
            <m:ctrlPr>
              <w:rPr>
                <w:rFonts w:ascii="Cambria Math" w:hAnsi="Cambria Math" w:cs="TimesNewRoman"/>
                <w:i/>
              </w:rPr>
            </m:ctrlPr>
          </m:sSubPr>
          <m:e>
            <m:r>
              <w:rPr>
                <w:rFonts w:ascii="STIXGeneral-Regular" w:hAnsi="STIXGeneral-Regular" w:cs="STIXGeneral-Regular"/>
              </w:rPr>
              <m:t>u</m:t>
            </m:r>
          </m:e>
          <m:sub>
            <m:r>
              <w:rPr>
                <w:rFonts w:ascii="STIXGeneral-Regular" w:hAnsi="STIXGeneral-Regular" w:cs="STIXGeneral-Regular"/>
              </w:rPr>
              <m:t>c</m:t>
            </m:r>
          </m:sub>
        </m:sSub>
        <m:r>
          <w:rPr>
            <w:rFonts w:ascii="Cambria Math" w:hAnsi="Cambria Math" w:cs="TimesNewRoman"/>
          </w:rPr>
          <m:t>=</m:t>
        </m:r>
        <m:rad>
          <m:radPr>
            <m:degHide m:val="on"/>
            <m:ctrlPr>
              <w:rPr>
                <w:rFonts w:ascii="Cambria Math" w:hAnsi="Cambria Math" w:cs="TimesNewRoman"/>
                <w:i/>
              </w:rPr>
            </m:ctrlPr>
          </m:radPr>
          <m:deg/>
          <m:e>
            <m:sSup>
              <m:sSupPr>
                <m:ctrlPr>
                  <w:rPr>
                    <w:rFonts w:ascii="Cambria Math" w:hAnsi="Cambria Math" w:cs="TimesNewRoman"/>
                    <w:i/>
                  </w:rPr>
                </m:ctrlPr>
              </m:sSupPr>
              <m:e>
                <m:r>
                  <w:rPr>
                    <w:rFonts w:ascii="STIXGeneral-Regular" w:hAnsi="STIXGeneral-Regular" w:cs="STIXGeneral-Regular"/>
                  </w:rPr>
                  <m:t>u</m:t>
                </m:r>
                <m:r>
                  <w:rPr>
                    <w:rFonts w:ascii="Cambria Math" w:hAnsi="Cambria Math" w:cs="TimesNewRoman"/>
                  </w:rPr>
                  <m:t>1</m:t>
                </m:r>
              </m:e>
              <m:sup>
                <m:r>
                  <w:rPr>
                    <w:rFonts w:ascii="Cambria Math" w:hAnsi="Cambria Math" w:cs="TimesNewRoman"/>
                  </w:rPr>
                  <m:t>2</m:t>
                </m:r>
              </m:sup>
            </m:sSup>
            <m:r>
              <w:rPr>
                <w:rFonts w:ascii="Cambria Math" w:hAnsi="Cambria Math" w:cs="TimesNewRoman"/>
              </w:rPr>
              <m:t>+</m:t>
            </m:r>
            <m:sSup>
              <m:sSupPr>
                <m:ctrlPr>
                  <w:rPr>
                    <w:rFonts w:ascii="Cambria Math" w:hAnsi="Cambria Math" w:cs="TimesNewRoman"/>
                    <w:i/>
                  </w:rPr>
                </m:ctrlPr>
              </m:sSupPr>
              <m:e>
                <m:r>
                  <w:rPr>
                    <w:rFonts w:ascii="STIXGeneral-Regular" w:hAnsi="STIXGeneral-Regular" w:cs="STIXGeneral-Regular"/>
                  </w:rPr>
                  <m:t>u</m:t>
                </m:r>
                <m:r>
                  <w:rPr>
                    <w:rFonts w:ascii="Cambria Math" w:hAnsi="Cambria Math" w:cs="TimesNewRoman"/>
                  </w:rPr>
                  <m:t>2</m:t>
                </m:r>
              </m:e>
              <m:sup>
                <m:r>
                  <w:rPr>
                    <w:rFonts w:ascii="Cambria Math" w:hAnsi="Cambria Math" w:cs="TimesNewRoman"/>
                  </w:rPr>
                  <m:t>2</m:t>
                </m:r>
              </m:sup>
            </m:sSup>
            <m:r>
              <w:rPr>
                <w:rFonts w:ascii="Cambria Math" w:hAnsi="Cambria Math" w:cs="TimesNewRoman"/>
              </w:rPr>
              <m:t>…+.</m:t>
            </m:r>
          </m:e>
        </m:rad>
      </m:oMath>
      <w:r w:rsidRPr="00743CAB">
        <w:rPr>
          <w:rFonts w:ascii="TimesNewRoman" w:hAnsi="TimesNewRoman" w:cs="TimesNewRoman"/>
        </w:rPr>
        <w:t xml:space="preserve"> </w:t>
      </w:r>
      <w:r w:rsidR="00800B98">
        <w:rPr>
          <w:rFonts w:ascii="TimesNewRoman" w:hAnsi="TimesNewRoman" w:cs="TimesNewRoman"/>
        </w:rPr>
        <w:t xml:space="preserve"> </w:t>
      </w:r>
      <w:r w:rsidRPr="00743CAB">
        <w:rPr>
          <w:rFonts w:ascii="TimesNewRoman" w:hAnsi="TimesNewRoman" w:cs="TimesNewRoman"/>
        </w:rPr>
        <w:t xml:space="preserve">= </w:t>
      </w:r>
      <w:r w:rsidR="00800B98">
        <w:rPr>
          <w:rFonts w:ascii="TimesNewRoman" w:hAnsi="TimesNewRoman" w:cs="TimesNewRoman"/>
        </w:rPr>
        <w:t>1.21</w:t>
      </w:r>
      <w:r>
        <w:rPr>
          <w:rFonts w:ascii="TimesNewRoman" w:hAnsi="TimesNewRoman" w:cs="TimesNewRoman"/>
        </w:rPr>
        <w:t>%</w:t>
      </w:r>
    </w:p>
    <w:p w:rsidR="00800B98" w:rsidRDefault="00800B98" w:rsidP="00A51344">
      <w:pPr>
        <w:autoSpaceDE w:val="0"/>
        <w:autoSpaceDN w:val="0"/>
        <w:adjustRightInd w:val="0"/>
        <w:rPr>
          <w:rFonts w:ascii="TimesNewRoman" w:hAnsi="TimesNewRoman" w:cs="TimesNewRoman"/>
        </w:rPr>
      </w:pPr>
    </w:p>
    <w:p w:rsidR="00800B98" w:rsidRDefault="00800B98" w:rsidP="00800B98">
      <w:pPr>
        <w:autoSpaceDE w:val="0"/>
        <w:autoSpaceDN w:val="0"/>
        <w:adjustRightInd w:val="0"/>
        <w:rPr>
          <w:rFonts w:ascii="TimesNewRoman" w:hAnsi="TimesNewRoman" w:cs="TimesNewRoman"/>
        </w:rPr>
      </w:pPr>
      <w:r>
        <w:rPr>
          <w:rFonts w:ascii="TimesNewRoman" w:hAnsi="TimesNewRoman" w:cs="TimesNewRoman"/>
        </w:rPr>
        <w:t xml:space="preserve">For variants </w:t>
      </w:r>
      <w:r w:rsidR="0095442B">
        <w:rPr>
          <w:rFonts w:ascii="TimesNewRoman" w:hAnsi="TimesNewRoman" w:cs="TimesNewRoman"/>
        </w:rPr>
        <w:t>above</w:t>
      </w:r>
      <w:r>
        <w:rPr>
          <w:rFonts w:ascii="TimesNewRoman" w:hAnsi="TimesNewRoman" w:cs="TimesNewRoman"/>
        </w:rPr>
        <w:t xml:space="preserve"> 20%</w:t>
      </w:r>
    </w:p>
    <w:p w:rsidR="00800B98" w:rsidRPr="00743CAB" w:rsidRDefault="00800B98" w:rsidP="00800B98">
      <w:pPr>
        <w:autoSpaceDE w:val="0"/>
        <w:autoSpaceDN w:val="0"/>
        <w:adjustRightInd w:val="0"/>
        <w:rPr>
          <w:rFonts w:ascii="TimesNewRoman" w:hAnsi="TimesNewRoman" w:cs="TimesNewRoman"/>
        </w:rPr>
      </w:pPr>
      <m:oMath>
        <w:proofErr w:type="spellStart"/>
        <m:r>
          <w:rPr>
            <w:rFonts w:ascii="STIXGeneral-Regular" w:hAnsi="STIXGeneral-Regular" w:cs="STIXGeneral-Regular"/>
          </w:rPr>
          <m:t>combined</m:t>
        </m:r>
        <w:proofErr w:type="spellEnd"/>
        <m:r>
          <w:rPr>
            <w:rFonts w:ascii="Cambria Math" w:hAnsi="Cambria Math" w:cs="TimesNewRoman"/>
          </w:rPr>
          <m:t xml:space="preserve"> </m:t>
        </m:r>
        <w:proofErr w:type="spellStart"/>
        <m:r>
          <w:rPr>
            <w:rFonts w:ascii="STIXGeneral-Regular" w:hAnsi="STIXGeneral-Regular" w:cs="STIXGeneral-Regular"/>
          </w:rPr>
          <m:t>uncertainty</m:t>
        </m:r>
        <w:proofErr w:type="spellEnd"/>
        <m:r>
          <w:rPr>
            <w:rFonts w:ascii="Cambria Math" w:hAnsi="Cambria Math" w:cs="TimesNewRoman"/>
          </w:rPr>
          <m:t xml:space="preserve"> </m:t>
        </m:r>
        <m:sSub>
          <m:sSubPr>
            <m:ctrlPr>
              <w:rPr>
                <w:rFonts w:ascii="Cambria Math" w:hAnsi="Cambria Math" w:cs="TimesNewRoman"/>
                <w:i/>
              </w:rPr>
            </m:ctrlPr>
          </m:sSubPr>
          <m:e>
            <m:r>
              <w:rPr>
                <w:rFonts w:ascii="STIXGeneral-Regular" w:hAnsi="STIXGeneral-Regular" w:cs="STIXGeneral-Regular"/>
              </w:rPr>
              <m:t>u</m:t>
            </m:r>
          </m:e>
          <m:sub>
            <m:r>
              <w:rPr>
                <w:rFonts w:ascii="STIXGeneral-Regular" w:hAnsi="STIXGeneral-Regular" w:cs="STIXGeneral-Regular"/>
              </w:rPr>
              <m:t>c</m:t>
            </m:r>
          </m:sub>
        </m:sSub>
        <m:r>
          <w:rPr>
            <w:rFonts w:ascii="Cambria Math" w:hAnsi="Cambria Math" w:cs="TimesNewRoman"/>
          </w:rPr>
          <m:t>=</m:t>
        </m:r>
        <m:rad>
          <m:radPr>
            <m:degHide m:val="on"/>
            <m:ctrlPr>
              <w:rPr>
                <w:rFonts w:ascii="Cambria Math" w:hAnsi="Cambria Math" w:cs="TimesNewRoman"/>
                <w:i/>
              </w:rPr>
            </m:ctrlPr>
          </m:radPr>
          <m:deg/>
          <m:e>
            <m:sSup>
              <m:sSupPr>
                <m:ctrlPr>
                  <w:rPr>
                    <w:rFonts w:ascii="Cambria Math" w:hAnsi="Cambria Math" w:cs="TimesNewRoman"/>
                    <w:i/>
                  </w:rPr>
                </m:ctrlPr>
              </m:sSupPr>
              <m:e>
                <m:r>
                  <w:rPr>
                    <w:rFonts w:ascii="STIXGeneral-Regular" w:hAnsi="STIXGeneral-Regular" w:cs="STIXGeneral-Regular"/>
                  </w:rPr>
                  <m:t>u</m:t>
                </m:r>
                <m:r>
                  <w:rPr>
                    <w:rFonts w:ascii="Cambria Math" w:hAnsi="Cambria Math" w:cs="TimesNewRoman"/>
                  </w:rPr>
                  <m:t>1</m:t>
                </m:r>
              </m:e>
              <m:sup>
                <m:r>
                  <w:rPr>
                    <w:rFonts w:ascii="Cambria Math" w:hAnsi="Cambria Math" w:cs="TimesNewRoman"/>
                  </w:rPr>
                  <m:t>2</m:t>
                </m:r>
              </m:sup>
            </m:sSup>
            <m:r>
              <w:rPr>
                <w:rFonts w:ascii="Cambria Math" w:hAnsi="Cambria Math" w:cs="TimesNewRoman"/>
              </w:rPr>
              <m:t>+</m:t>
            </m:r>
            <m:sSup>
              <m:sSupPr>
                <m:ctrlPr>
                  <w:rPr>
                    <w:rFonts w:ascii="Cambria Math" w:hAnsi="Cambria Math" w:cs="TimesNewRoman"/>
                    <w:i/>
                  </w:rPr>
                </m:ctrlPr>
              </m:sSupPr>
              <m:e>
                <m:r>
                  <w:rPr>
                    <w:rFonts w:ascii="STIXGeneral-Regular" w:hAnsi="STIXGeneral-Regular" w:cs="STIXGeneral-Regular"/>
                  </w:rPr>
                  <m:t>u</m:t>
                </m:r>
                <m:r>
                  <w:rPr>
                    <w:rFonts w:ascii="Cambria Math" w:hAnsi="Cambria Math" w:cs="TimesNewRoman"/>
                  </w:rPr>
                  <m:t>2</m:t>
                </m:r>
              </m:e>
              <m:sup>
                <m:r>
                  <w:rPr>
                    <w:rFonts w:ascii="Cambria Math" w:hAnsi="Cambria Math" w:cs="TimesNewRoman"/>
                  </w:rPr>
                  <m:t>2</m:t>
                </m:r>
              </m:sup>
            </m:sSup>
            <m:r>
              <w:rPr>
                <w:rFonts w:ascii="Cambria Math" w:hAnsi="Cambria Math" w:cs="TimesNewRoman"/>
              </w:rPr>
              <m:t>…+.</m:t>
            </m:r>
          </m:e>
        </m:rad>
      </m:oMath>
      <w:r w:rsidRPr="00743CAB">
        <w:rPr>
          <w:rFonts w:ascii="TimesNewRoman" w:hAnsi="TimesNewRoman" w:cs="TimesNewRoman"/>
        </w:rPr>
        <w:t xml:space="preserve"> </w:t>
      </w:r>
      <w:r>
        <w:rPr>
          <w:rFonts w:ascii="TimesNewRoman" w:hAnsi="TimesNewRoman" w:cs="TimesNewRoman"/>
        </w:rPr>
        <w:t xml:space="preserve"> </w:t>
      </w:r>
      <w:r w:rsidRPr="00743CAB">
        <w:rPr>
          <w:rFonts w:ascii="TimesNewRoman" w:hAnsi="TimesNewRoman" w:cs="TimesNewRoman"/>
        </w:rPr>
        <w:t xml:space="preserve">= </w:t>
      </w:r>
      <w:r>
        <w:rPr>
          <w:rFonts w:ascii="TimesNewRoman" w:hAnsi="TimesNewRoman" w:cs="TimesNewRoman"/>
        </w:rPr>
        <w:t>1.</w:t>
      </w:r>
      <w:r w:rsidR="0095442B">
        <w:rPr>
          <w:rFonts w:ascii="TimesNewRoman" w:hAnsi="TimesNewRoman" w:cs="TimesNewRoman"/>
        </w:rPr>
        <w:t>43</w:t>
      </w:r>
      <w:r>
        <w:rPr>
          <w:rFonts w:ascii="TimesNewRoman" w:hAnsi="TimesNewRoman" w:cs="TimesNewRoman"/>
        </w:rPr>
        <w:t>%</w:t>
      </w:r>
    </w:p>
    <w:p w:rsidR="00A51344" w:rsidRDefault="00A51344" w:rsidP="00A51344"/>
    <w:p w:rsidR="00A51344" w:rsidRPr="0095442B" w:rsidRDefault="00CC5C8E" w:rsidP="00CC5C8E">
      <w:pPr>
        <w:pStyle w:val="Heading2"/>
      </w:pPr>
      <w:bookmarkStart w:id="704" w:name="_Toc44066550"/>
      <w:r>
        <w:t xml:space="preserve">11.3: </w:t>
      </w:r>
      <w:r w:rsidR="00A51344" w:rsidRPr="0095442B">
        <w:t>Interpretation</w:t>
      </w:r>
      <w:bookmarkEnd w:id="704"/>
    </w:p>
    <w:p w:rsidR="003D2D35" w:rsidRDefault="003D2D35" w:rsidP="00A51344">
      <w:pPr>
        <w:autoSpaceDE w:val="0"/>
        <w:autoSpaceDN w:val="0"/>
        <w:adjustRightInd w:val="0"/>
        <w:rPr>
          <w:rFonts w:ascii="TimesNewRoman" w:hAnsi="TimesNewRoman" w:cs="TimesNewRoman"/>
        </w:rPr>
      </w:pPr>
    </w:p>
    <w:p w:rsidR="00A51344" w:rsidRDefault="0095442B" w:rsidP="00A51344">
      <w:pPr>
        <w:autoSpaceDE w:val="0"/>
        <w:autoSpaceDN w:val="0"/>
        <w:adjustRightInd w:val="0"/>
        <w:rPr>
          <w:rFonts w:ascii="TimesNewRoman" w:hAnsi="TimesNewRoman" w:cs="TimesNewRoman"/>
        </w:rPr>
      </w:pPr>
      <w:r>
        <w:rPr>
          <w:rFonts w:ascii="TimesNewRoman" w:hAnsi="TimesNewRoman" w:cs="TimesNewRoman"/>
        </w:rPr>
        <w:t xml:space="preserve">For variants below 20% </w:t>
      </w:r>
      <w:r w:rsidR="00A51344" w:rsidRPr="00743CAB">
        <w:rPr>
          <w:rFonts w:ascii="TimesNewRoman" w:hAnsi="TimesNewRoman" w:cs="TimesNewRoman"/>
          <w:i/>
        </w:rPr>
        <w:t>U</w:t>
      </w:r>
      <w:r w:rsidR="00A51344">
        <w:rPr>
          <w:rFonts w:ascii="TimesNewRoman" w:hAnsi="TimesNewRoman" w:cs="TimesNewRoman"/>
        </w:rPr>
        <w:t xml:space="preserve">= </w:t>
      </w:r>
      <w:r>
        <w:rPr>
          <w:rFonts w:ascii="TimesNewRoman" w:hAnsi="TimesNewRoman" w:cs="TimesNewRoman"/>
        </w:rPr>
        <w:t>2.43</w:t>
      </w:r>
      <w:r w:rsidR="00A51344">
        <w:rPr>
          <w:rFonts w:ascii="TimesNewRoman" w:hAnsi="TimesNewRoman" w:cs="TimesNewRoman"/>
        </w:rPr>
        <w:t>% (TYPE A)</w:t>
      </w:r>
    </w:p>
    <w:p w:rsidR="00A51344" w:rsidRPr="00743CAB" w:rsidRDefault="00A51344" w:rsidP="00A51344">
      <w:pPr>
        <w:rPr>
          <w:rFonts w:ascii="Arial" w:eastAsia="Times New Roman" w:hAnsi="Arial" w:cs="Arial"/>
          <w:sz w:val="20"/>
          <w:szCs w:val="20"/>
        </w:rPr>
      </w:pPr>
    </w:p>
    <w:p w:rsidR="00A51344" w:rsidRDefault="0095442B" w:rsidP="00A51344">
      <w:pPr>
        <w:autoSpaceDE w:val="0"/>
        <w:autoSpaceDN w:val="0"/>
        <w:adjustRightInd w:val="0"/>
        <w:rPr>
          <w:rFonts w:ascii="TimesNewRoman" w:hAnsi="TimesNewRoman" w:cs="TimesNewRoman"/>
        </w:rPr>
      </w:pPr>
      <w:r>
        <w:rPr>
          <w:rFonts w:ascii="TimesNewRoman" w:hAnsi="TimesNewRoman" w:cs="TimesNewRoman"/>
        </w:rPr>
        <w:t xml:space="preserve">For variants above 20% </w:t>
      </w:r>
      <w:r w:rsidR="00A51344" w:rsidRPr="00743CAB">
        <w:rPr>
          <w:rFonts w:ascii="TimesNewRoman" w:hAnsi="TimesNewRoman" w:cs="TimesNewRoman"/>
          <w:i/>
        </w:rPr>
        <w:t>U</w:t>
      </w:r>
      <w:r w:rsidR="00A51344">
        <w:rPr>
          <w:rFonts w:ascii="TimesNewRoman" w:hAnsi="TimesNewRoman" w:cs="TimesNewRoman"/>
        </w:rPr>
        <w:t xml:space="preserve">= </w:t>
      </w:r>
      <w:r>
        <w:rPr>
          <w:rFonts w:ascii="TimesNewRoman" w:hAnsi="TimesNewRoman" w:cs="TimesNewRoman"/>
        </w:rPr>
        <w:t>2.85</w:t>
      </w:r>
      <w:r w:rsidR="00A51344">
        <w:rPr>
          <w:rFonts w:ascii="TimesNewRoman" w:hAnsi="TimesNewRoman" w:cs="TimesNewRoman"/>
        </w:rPr>
        <w:t>% (TYPE A)</w:t>
      </w:r>
    </w:p>
    <w:p w:rsidR="00A51344" w:rsidRDefault="00A51344" w:rsidP="00A51344"/>
    <w:p w:rsidR="00A51344" w:rsidRPr="00743CAB" w:rsidRDefault="00A51344" w:rsidP="00A51344">
      <w:pPr>
        <w:rPr>
          <w:rFonts w:ascii="Arial" w:eastAsia="Times New Roman" w:hAnsi="Arial" w:cs="Arial"/>
          <w:sz w:val="20"/>
          <w:szCs w:val="20"/>
        </w:rPr>
      </w:pPr>
      <w:r>
        <w:rPr>
          <w:rFonts w:ascii="Arial" w:eastAsia="Times New Roman" w:hAnsi="Arial" w:cs="Arial"/>
          <w:sz w:val="20"/>
          <w:szCs w:val="20"/>
        </w:rPr>
        <w:t>The reported uncertainties are</w:t>
      </w:r>
      <w:r w:rsidRPr="00743CAB">
        <w:rPr>
          <w:rFonts w:ascii="Arial" w:eastAsia="Times New Roman" w:hAnsi="Arial" w:cs="Arial"/>
          <w:sz w:val="20"/>
          <w:szCs w:val="20"/>
        </w:rPr>
        <w:t xml:space="preserve"> based on a standard uncertainty multiplied by a</w:t>
      </w:r>
    </w:p>
    <w:p w:rsidR="00A51344" w:rsidRPr="00743CAB" w:rsidRDefault="00A51344" w:rsidP="00A51344">
      <w:pPr>
        <w:rPr>
          <w:rFonts w:ascii="Arial" w:eastAsia="Times New Roman" w:hAnsi="Arial" w:cs="Arial"/>
          <w:sz w:val="20"/>
          <w:szCs w:val="20"/>
        </w:rPr>
      </w:pPr>
      <w:proofErr w:type="gramStart"/>
      <w:r w:rsidRPr="00743CAB">
        <w:rPr>
          <w:rFonts w:ascii="Arial" w:eastAsia="Times New Roman" w:hAnsi="Arial" w:cs="Arial"/>
          <w:sz w:val="20"/>
          <w:szCs w:val="20"/>
        </w:rPr>
        <w:t>coverage</w:t>
      </w:r>
      <w:proofErr w:type="gramEnd"/>
      <w:r w:rsidRPr="00743CAB">
        <w:rPr>
          <w:rFonts w:ascii="Arial" w:eastAsia="Times New Roman" w:hAnsi="Arial" w:cs="Arial"/>
          <w:sz w:val="20"/>
          <w:szCs w:val="20"/>
        </w:rPr>
        <w:t xml:space="preserve"> factor </w:t>
      </w:r>
      <w:r w:rsidRPr="00743CAB">
        <w:rPr>
          <w:rFonts w:ascii="Arial" w:eastAsia="Times New Roman" w:hAnsi="Arial" w:cs="Arial"/>
          <w:i/>
          <w:sz w:val="20"/>
          <w:szCs w:val="20"/>
        </w:rPr>
        <w:t>k</w:t>
      </w:r>
      <w:r w:rsidRPr="00743CAB">
        <w:rPr>
          <w:rFonts w:ascii="Arial" w:eastAsia="Times New Roman" w:hAnsi="Arial" w:cs="Arial"/>
          <w:sz w:val="20"/>
          <w:szCs w:val="20"/>
        </w:rPr>
        <w:t xml:space="preserve"> = 2, providing a level of confidence of approximately 95%.</w:t>
      </w:r>
    </w:p>
    <w:p w:rsidR="00A51344" w:rsidRDefault="00A51344" w:rsidP="00A51344">
      <w:pPr>
        <w:rPr>
          <w:rFonts w:ascii="Arial" w:eastAsia="Times New Roman" w:hAnsi="Arial" w:cs="Arial"/>
          <w:sz w:val="20"/>
          <w:szCs w:val="20"/>
        </w:rPr>
      </w:pPr>
    </w:p>
    <w:p w:rsidR="00A51344" w:rsidRPr="00743CAB" w:rsidRDefault="00A51344" w:rsidP="00A51344">
      <w:pPr>
        <w:rPr>
          <w:rFonts w:ascii="Arial" w:eastAsia="Times New Roman" w:hAnsi="Arial" w:cs="Arial"/>
          <w:sz w:val="20"/>
          <w:szCs w:val="20"/>
        </w:rPr>
      </w:pPr>
    </w:p>
    <w:p w:rsidR="00A51344" w:rsidRDefault="00A51344" w:rsidP="00A51344">
      <w:pPr>
        <w:rPr>
          <w:rFonts w:ascii="Arial" w:eastAsia="Times New Roman" w:hAnsi="Arial" w:cs="Arial"/>
          <w:sz w:val="20"/>
          <w:szCs w:val="20"/>
        </w:rPr>
      </w:pPr>
      <w:r w:rsidRPr="00743CAB">
        <w:rPr>
          <w:rFonts w:ascii="Arial" w:eastAsia="Times New Roman" w:hAnsi="Arial" w:cs="Arial"/>
          <w:sz w:val="20"/>
          <w:szCs w:val="20"/>
        </w:rPr>
        <w:t>This Type A uncertainty calculation is described in UKAS Publication M 3003 and NPL Measurement Good Practice Guide No. 11 (Issue 2).</w:t>
      </w:r>
    </w:p>
    <w:p w:rsidR="00CC5C8E" w:rsidRDefault="00CC5C8E" w:rsidP="00A51344">
      <w:pPr>
        <w:rPr>
          <w:rFonts w:ascii="Arial" w:eastAsia="Times New Roman" w:hAnsi="Arial" w:cs="Arial"/>
          <w:sz w:val="20"/>
          <w:szCs w:val="20"/>
        </w:rPr>
      </w:pPr>
    </w:p>
    <w:p w:rsidR="00800B98" w:rsidRDefault="00800B98" w:rsidP="00A51344">
      <w:pPr>
        <w:rPr>
          <w:rFonts w:ascii="Arial" w:eastAsia="Times New Roman" w:hAnsi="Arial" w:cs="Arial"/>
          <w:sz w:val="20"/>
          <w:szCs w:val="20"/>
        </w:rPr>
      </w:pPr>
    </w:p>
    <w:p w:rsidR="00800B98" w:rsidRDefault="00CC5C8E" w:rsidP="00CC5C8E">
      <w:pPr>
        <w:pStyle w:val="Heading2"/>
        <w:rPr>
          <w:rFonts w:eastAsia="Times New Roman"/>
        </w:rPr>
      </w:pPr>
      <w:bookmarkStart w:id="705" w:name="_Toc44066551"/>
      <w:r>
        <w:rPr>
          <w:rFonts w:eastAsia="Times New Roman"/>
        </w:rPr>
        <w:t xml:space="preserve">11.4: </w:t>
      </w:r>
      <w:r w:rsidR="00800B98" w:rsidRPr="00743CAB">
        <w:rPr>
          <w:rFonts w:eastAsia="Times New Roman"/>
        </w:rPr>
        <w:t>Outcome / limitations</w:t>
      </w:r>
      <w:bookmarkEnd w:id="705"/>
    </w:p>
    <w:p w:rsidR="00800B98" w:rsidRPr="00743CAB" w:rsidRDefault="00800B98" w:rsidP="00800B98">
      <w:pPr>
        <w:rPr>
          <w:rFonts w:ascii="Arial" w:eastAsia="Times New Roman" w:hAnsi="Arial" w:cs="Arial"/>
          <w:sz w:val="20"/>
          <w:szCs w:val="20"/>
        </w:rPr>
      </w:pPr>
    </w:p>
    <w:p w:rsidR="00800B98" w:rsidRPr="00743CAB" w:rsidRDefault="00800B98" w:rsidP="00800B98">
      <w:pPr>
        <w:pStyle w:val="ListParagraph"/>
        <w:numPr>
          <w:ilvl w:val="0"/>
          <w:numId w:val="36"/>
        </w:numPr>
        <w:rPr>
          <w:rFonts w:ascii="Arial" w:eastAsia="Times New Roman" w:hAnsi="Arial" w:cs="Arial"/>
          <w:sz w:val="20"/>
          <w:szCs w:val="20"/>
        </w:rPr>
      </w:pPr>
      <w:r w:rsidRPr="00743CAB">
        <w:rPr>
          <w:rFonts w:ascii="Arial" w:eastAsia="Times New Roman" w:hAnsi="Arial" w:cs="Arial"/>
          <w:sz w:val="20"/>
          <w:szCs w:val="20"/>
        </w:rPr>
        <w:t>Calculation of Measurement Uncertainty fulfils the validation requirements</w:t>
      </w:r>
      <w:r w:rsidR="00CC5C8E">
        <w:rPr>
          <w:rFonts w:ascii="Arial" w:eastAsia="Times New Roman" w:hAnsi="Arial" w:cs="Arial"/>
          <w:sz w:val="20"/>
          <w:szCs w:val="20"/>
        </w:rPr>
        <w:t>.</w:t>
      </w:r>
    </w:p>
    <w:p w:rsidR="00A51344" w:rsidRPr="00743CAB" w:rsidRDefault="00A51344" w:rsidP="0024678C">
      <w:pPr>
        <w:rPr>
          <w:rFonts w:ascii="Arial" w:eastAsia="Times New Roman" w:hAnsi="Arial" w:cs="Arial"/>
          <w:b/>
          <w:bCs/>
        </w:rPr>
      </w:pPr>
    </w:p>
    <w:p w:rsidR="0024678C" w:rsidRPr="00743CAB" w:rsidRDefault="0024678C" w:rsidP="0024678C">
      <w:pPr>
        <w:rPr>
          <w:rFonts w:ascii="Arial" w:eastAsia="Times New Roman" w:hAnsi="Arial" w:cs="Arial"/>
          <w:b/>
          <w:bCs/>
        </w:rPr>
      </w:pPr>
      <w:r w:rsidRPr="00743CAB">
        <w:rPr>
          <w:rFonts w:ascii="Arial" w:eastAsia="Times New Roman" w:hAnsi="Arial" w:cs="Arial"/>
          <w:b/>
          <w:bCs/>
        </w:rPr>
        <w:br w:type="page"/>
      </w:r>
    </w:p>
    <w:p w:rsidR="0017161D" w:rsidRPr="00743CAB" w:rsidRDefault="0017161D" w:rsidP="0017161D">
      <w:pPr>
        <w:pStyle w:val="Heading1"/>
      </w:pPr>
      <w:bookmarkStart w:id="706" w:name="_Toc44066552"/>
      <w:r w:rsidRPr="00743CAB">
        <w:t xml:space="preserve">SECTION </w:t>
      </w:r>
      <w:r w:rsidR="0064539C">
        <w:t>1</w:t>
      </w:r>
      <w:r w:rsidR="00E97122">
        <w:t>2</w:t>
      </w:r>
      <w:r w:rsidRPr="00743CAB">
        <w:t>. Validation / Verification Final Conclusions</w:t>
      </w:r>
      <w:bookmarkEnd w:id="706"/>
    </w:p>
    <w:p w:rsidR="00FD3C0A" w:rsidRPr="00743CAB" w:rsidRDefault="00FD3C0A" w:rsidP="00FD3C0A">
      <w:pPr>
        <w:pStyle w:val="Heading2"/>
      </w:pPr>
      <w:bookmarkStart w:id="707" w:name="_Toc44066553"/>
      <w:r w:rsidRPr="00743CAB">
        <w:t>Deviations Observed:</w:t>
      </w:r>
      <w:bookmarkEnd w:id="707"/>
    </w:p>
    <w:p w:rsidR="00FD3C0A" w:rsidRPr="00743CAB" w:rsidRDefault="001C3E48" w:rsidP="00FD3C0A">
      <w:pPr>
        <w:pStyle w:val="BodyText1"/>
        <w:numPr>
          <w:ilvl w:val="0"/>
          <w:numId w:val="21"/>
        </w:numPr>
        <w:jc w:val="both"/>
        <w:rPr>
          <w:rFonts w:cs="Arial"/>
        </w:rPr>
      </w:pPr>
      <w:r>
        <w:rPr>
          <w:rFonts w:cs="Arial"/>
        </w:rPr>
        <w:t>No deviations were observed</w:t>
      </w:r>
    </w:p>
    <w:p w:rsidR="00FD3C0A" w:rsidRPr="00743CAB" w:rsidRDefault="00FD3C0A" w:rsidP="00FD3C0A">
      <w:pPr>
        <w:pStyle w:val="BodyText1"/>
        <w:ind w:left="0"/>
        <w:jc w:val="both"/>
        <w:rPr>
          <w:rFonts w:cs="Arial"/>
        </w:rPr>
      </w:pPr>
    </w:p>
    <w:p w:rsidR="00FD3C0A" w:rsidRPr="00743CAB" w:rsidRDefault="00FD3C0A" w:rsidP="00FD3C0A">
      <w:pPr>
        <w:pStyle w:val="Heading2"/>
      </w:pPr>
      <w:bookmarkStart w:id="708" w:name="_Toc44066554"/>
      <w:r w:rsidRPr="00743CAB">
        <w:t>Changes to the Validation Plan or other documents that may be necessary:</w:t>
      </w:r>
      <w:bookmarkEnd w:id="708"/>
      <w:r w:rsidRPr="00743CAB">
        <w:t xml:space="preserve"> </w:t>
      </w:r>
    </w:p>
    <w:p w:rsidR="00FD3C0A" w:rsidRPr="00743CAB" w:rsidRDefault="001C3E48" w:rsidP="00FD3C0A">
      <w:pPr>
        <w:pStyle w:val="BodyText1"/>
        <w:numPr>
          <w:ilvl w:val="0"/>
          <w:numId w:val="22"/>
        </w:numPr>
        <w:jc w:val="both"/>
        <w:rPr>
          <w:rFonts w:cs="Arial"/>
        </w:rPr>
      </w:pPr>
      <w:r>
        <w:rPr>
          <w:rFonts w:cs="Arial"/>
        </w:rPr>
        <w:t>No changes are required.</w:t>
      </w:r>
    </w:p>
    <w:p w:rsidR="00FD3C0A" w:rsidRPr="00743CAB" w:rsidRDefault="00FD3C0A" w:rsidP="00FD3C0A">
      <w:pPr>
        <w:pStyle w:val="BodyText1"/>
        <w:ind w:left="0"/>
        <w:jc w:val="both"/>
        <w:rPr>
          <w:rFonts w:cs="Arial"/>
        </w:rPr>
      </w:pPr>
    </w:p>
    <w:p w:rsidR="00FD3C0A" w:rsidRPr="00743CAB" w:rsidRDefault="00FD3C0A" w:rsidP="00FD3C0A">
      <w:pPr>
        <w:pStyle w:val="Heading2"/>
      </w:pPr>
      <w:bookmarkStart w:id="709" w:name="_Toc44066555"/>
      <w:r w:rsidRPr="00743CAB">
        <w:t>Issues / Commentary</w:t>
      </w:r>
      <w:bookmarkEnd w:id="709"/>
    </w:p>
    <w:p w:rsidR="00FD3C0A" w:rsidRDefault="001C3E48" w:rsidP="00FD3C0A">
      <w:pPr>
        <w:pStyle w:val="BodyText1"/>
        <w:numPr>
          <w:ilvl w:val="0"/>
          <w:numId w:val="23"/>
        </w:numPr>
        <w:jc w:val="both"/>
        <w:rPr>
          <w:rFonts w:cs="Arial"/>
        </w:rPr>
      </w:pPr>
      <w:r>
        <w:rPr>
          <w:rFonts w:cs="Arial"/>
        </w:rPr>
        <w:t>None noted.</w:t>
      </w:r>
    </w:p>
    <w:p w:rsidR="001B6805" w:rsidRDefault="001B6805" w:rsidP="001B6805">
      <w:pPr>
        <w:pStyle w:val="BodyText1"/>
        <w:ind w:left="0"/>
        <w:jc w:val="both"/>
        <w:rPr>
          <w:rFonts w:cs="Arial"/>
        </w:rPr>
      </w:pPr>
    </w:p>
    <w:p w:rsidR="00FD3C0A" w:rsidRPr="00743CAB" w:rsidRDefault="00FD3C0A" w:rsidP="00FD3C0A">
      <w:pPr>
        <w:pStyle w:val="Heading2"/>
      </w:pPr>
      <w:bookmarkStart w:id="710" w:name="_Toc44066556"/>
      <w:r w:rsidRPr="00743CAB">
        <w:t>Revalidation Criteria\Conditions based on validation findings:</w:t>
      </w:r>
      <w:bookmarkEnd w:id="710"/>
      <w:r w:rsidRPr="00743CAB">
        <w:t xml:space="preserve"> </w:t>
      </w:r>
    </w:p>
    <w:p w:rsidR="00B34757" w:rsidRPr="00743CAB" w:rsidRDefault="00B34757" w:rsidP="00FD3C0A">
      <w:pPr>
        <w:pStyle w:val="BodyText1"/>
        <w:ind w:left="0"/>
        <w:jc w:val="both"/>
        <w:rPr>
          <w:rFonts w:cs="Arial"/>
        </w:rPr>
      </w:pPr>
    </w:p>
    <w:p w:rsidR="00FD3C0A" w:rsidRPr="00743CAB" w:rsidRDefault="001C3E48" w:rsidP="00FD3C0A">
      <w:pPr>
        <w:pStyle w:val="BodyText1"/>
        <w:numPr>
          <w:ilvl w:val="0"/>
          <w:numId w:val="24"/>
        </w:numPr>
        <w:jc w:val="both"/>
        <w:rPr>
          <w:rFonts w:cs="Arial"/>
        </w:rPr>
      </w:pPr>
      <w:r>
        <w:rPr>
          <w:rFonts w:cs="Arial"/>
        </w:rPr>
        <w:t xml:space="preserve">Assay monitoring </w:t>
      </w:r>
      <w:r w:rsidR="00CF693B">
        <w:rPr>
          <w:rFonts w:cs="Arial"/>
        </w:rPr>
        <w:t xml:space="preserve">(including measurement of uncertainty) </w:t>
      </w:r>
      <w:r>
        <w:rPr>
          <w:rFonts w:cs="Arial"/>
        </w:rPr>
        <w:t>will take place on an ongoing basis using the IQC and NEQAS samples.</w:t>
      </w:r>
    </w:p>
    <w:p w:rsidR="001B6805" w:rsidRDefault="001B6805">
      <w:r>
        <w:br w:type="page"/>
      </w:r>
    </w:p>
    <w:p w:rsidR="00A547E1" w:rsidRDefault="00A547E1"/>
    <w:p w:rsidR="0017161D" w:rsidRPr="00743CAB" w:rsidRDefault="0017161D" w:rsidP="0017161D"/>
    <w:p w:rsidR="0017161D" w:rsidRPr="00743CAB" w:rsidRDefault="0017161D" w:rsidP="0017161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1"/>
        <w:gridCol w:w="8338"/>
      </w:tblGrid>
      <w:tr w:rsidR="001C3E48" w:rsidRPr="00743CAB">
        <w:trPr>
          <w:trHeight w:val="1263"/>
        </w:trPr>
        <w:tc>
          <w:tcPr>
            <w:tcW w:w="944" w:type="pct"/>
            <w:tcBorders>
              <w:top w:val="double" w:sz="4" w:space="0" w:color="auto"/>
              <w:left w:val="double" w:sz="4" w:space="0" w:color="auto"/>
              <w:bottom w:val="double" w:sz="4" w:space="0" w:color="auto"/>
              <w:right w:val="double" w:sz="4" w:space="0" w:color="auto"/>
            </w:tcBorders>
            <w:shd w:val="clear" w:color="auto" w:fill="auto"/>
            <w:vAlign w:val="center"/>
          </w:tcPr>
          <w:p w:rsidR="0017161D" w:rsidRPr="00743CAB" w:rsidRDefault="0017161D" w:rsidP="004C51C7">
            <w:pPr>
              <w:rPr>
                <w:rFonts w:ascii="Arial" w:eastAsia="Times New Roman" w:hAnsi="Arial" w:cs="Arial"/>
                <w:b/>
                <w:bCs/>
                <w:sz w:val="20"/>
                <w:szCs w:val="20"/>
              </w:rPr>
            </w:pPr>
            <w:r w:rsidRPr="00743CAB">
              <w:rPr>
                <w:rFonts w:ascii="Arial" w:eastAsia="Times New Roman" w:hAnsi="Arial" w:cs="Arial"/>
                <w:b/>
                <w:bCs/>
                <w:sz w:val="20"/>
                <w:szCs w:val="20"/>
              </w:rPr>
              <w:t>Overall Conclusion</w:t>
            </w:r>
          </w:p>
        </w:tc>
        <w:tc>
          <w:tcPr>
            <w:tcW w:w="4056" w:type="pct"/>
            <w:tcBorders>
              <w:top w:val="double" w:sz="4" w:space="0" w:color="auto"/>
              <w:left w:val="double" w:sz="4" w:space="0" w:color="auto"/>
              <w:bottom w:val="double" w:sz="4" w:space="0" w:color="auto"/>
              <w:right w:val="double" w:sz="4" w:space="0" w:color="auto"/>
            </w:tcBorders>
            <w:vAlign w:val="center"/>
          </w:tcPr>
          <w:p w:rsidR="0017161D" w:rsidRPr="00743CAB" w:rsidRDefault="001B6805" w:rsidP="004C51C7">
            <w:pPr>
              <w:rPr>
                <w:rFonts w:ascii="Arial" w:eastAsia="Times New Roman" w:hAnsi="Arial" w:cs="Arial"/>
                <w:b/>
                <w:bCs/>
                <w:sz w:val="20"/>
                <w:szCs w:val="20"/>
              </w:rPr>
            </w:pPr>
            <w:r>
              <w:rPr>
                <w:rFonts w:ascii="Arial" w:eastAsia="Times New Roman" w:hAnsi="Arial" w:cs="Arial"/>
                <w:b/>
                <w:bCs/>
                <w:sz w:val="20"/>
                <w:szCs w:val="20"/>
              </w:rPr>
              <w:t>The requirements listed in Section 1.2.1 have been fulfilled.</w:t>
            </w:r>
          </w:p>
        </w:tc>
      </w:tr>
    </w:tbl>
    <w:p w:rsidR="001C3E48" w:rsidRDefault="001C3E48" w:rsidP="001C3E48">
      <w:pPr>
        <w:pStyle w:val="BodyText1"/>
        <w:ind w:left="0"/>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14"/>
        <w:gridCol w:w="6912"/>
        <w:gridCol w:w="1053"/>
      </w:tblGrid>
      <w:tr w:rsidR="0077669F" w:rsidRPr="0077669F">
        <w:tc>
          <w:tcPr>
            <w:tcW w:w="1126" w:type="pct"/>
            <w:vAlign w:val="center"/>
          </w:tcPr>
          <w:p w:rsidR="0077669F" w:rsidRPr="0077669F" w:rsidRDefault="0077669F" w:rsidP="00E97122">
            <w:pPr>
              <w:rPr>
                <w:rFonts w:cs="Arial"/>
                <w:b/>
                <w:bCs/>
                <w:sz w:val="22"/>
                <w:szCs w:val="22"/>
              </w:rPr>
            </w:pPr>
            <w:r w:rsidRPr="0077669F">
              <w:rPr>
                <w:rFonts w:cs="Arial"/>
                <w:b/>
                <w:bCs/>
                <w:sz w:val="22"/>
                <w:szCs w:val="22"/>
              </w:rPr>
              <w:t>Critical Function</w:t>
            </w:r>
          </w:p>
        </w:tc>
        <w:tc>
          <w:tcPr>
            <w:tcW w:w="3362" w:type="pct"/>
            <w:vAlign w:val="center"/>
          </w:tcPr>
          <w:p w:rsidR="0077669F" w:rsidRPr="0077669F" w:rsidRDefault="0077669F" w:rsidP="00B352BC">
            <w:pPr>
              <w:rPr>
                <w:rFonts w:cs="Arial"/>
                <w:b/>
                <w:bCs/>
                <w:sz w:val="22"/>
                <w:szCs w:val="22"/>
              </w:rPr>
            </w:pPr>
            <w:r w:rsidRPr="0077669F">
              <w:rPr>
                <w:rFonts w:cs="Arial"/>
                <w:b/>
                <w:bCs/>
                <w:sz w:val="22"/>
                <w:szCs w:val="22"/>
              </w:rPr>
              <w:t>Acceptance Criteria</w:t>
            </w:r>
          </w:p>
        </w:tc>
        <w:tc>
          <w:tcPr>
            <w:tcW w:w="512" w:type="pct"/>
            <w:vAlign w:val="center"/>
          </w:tcPr>
          <w:p w:rsidR="0077669F" w:rsidRPr="0077669F" w:rsidRDefault="0077669F" w:rsidP="00E97122">
            <w:pPr>
              <w:jc w:val="center"/>
              <w:rPr>
                <w:rFonts w:cs="Arial"/>
                <w:b/>
                <w:bCs/>
                <w:sz w:val="22"/>
                <w:szCs w:val="22"/>
              </w:rPr>
            </w:pPr>
            <w:r w:rsidRPr="0077669F">
              <w:rPr>
                <w:rFonts w:cs="Arial"/>
                <w:b/>
                <w:bCs/>
                <w:sz w:val="22"/>
                <w:szCs w:val="22"/>
              </w:rPr>
              <w:t>Pass/Fail</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Technical assessment of performance and robustness using appropriate quality metrics</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The quality metrics generated for a series of samples should show good coverage, with consistent primer performance between runs and samples.</w:t>
            </w:r>
            <w:r>
              <w:rPr>
                <w:rFonts w:ascii="Calibri" w:hAnsi="Calibri"/>
              </w:rPr>
              <w:t xml:space="preserve"> </w:t>
            </w:r>
            <w:r w:rsidRPr="002F447F">
              <w:rPr>
                <w:rFonts w:ascii="Calibri" w:hAnsi="Calibri"/>
              </w:rPr>
              <w:t>As part of this assessment, the vertical coverage (sequencing depth) and the horizontal coverage of the regions of interest (ROI) will be examined</w:t>
            </w:r>
            <w:r>
              <w:rPr>
                <w:rFonts w:ascii="Calibri" w:hAnsi="Calibri"/>
              </w:rPr>
              <w:t>.</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Detection specificity and sensitivity</w:t>
            </w:r>
          </w:p>
        </w:tc>
        <w:tc>
          <w:tcPr>
            <w:tcW w:w="3362" w:type="pct"/>
          </w:tcPr>
          <w:p w:rsidR="00E97122" w:rsidRPr="002F447F" w:rsidRDefault="00E97122" w:rsidP="00E97122">
            <w:pPr>
              <w:pStyle w:val="BodyText1"/>
              <w:tabs>
                <w:tab w:val="left" w:pos="75"/>
              </w:tabs>
              <w:ind w:left="0"/>
              <w:rPr>
                <w:rFonts w:ascii="Calibri" w:hAnsi="Calibri"/>
              </w:rPr>
            </w:pPr>
            <w:r w:rsidRPr="002F447F">
              <w:rPr>
                <w:rFonts w:ascii="Calibri" w:hAnsi="Calibri"/>
              </w:rPr>
              <w:t>Where qualitative data is available from another ISO15189-accredited assay, on the same samples, or a standard from a commercial source, we expect ≥95 % sensitivity and specificity.</w:t>
            </w:r>
          </w:p>
        </w:tc>
        <w:tc>
          <w:tcPr>
            <w:tcW w:w="512" w:type="pct"/>
            <w:vAlign w:val="center"/>
          </w:tcPr>
          <w:p w:rsidR="00E97122" w:rsidRPr="0077669F" w:rsidRDefault="00E97122" w:rsidP="00E97122">
            <w:pPr>
              <w:pStyle w:val="BodyText1"/>
              <w:tabs>
                <w:tab w:val="left" w:pos="75"/>
              </w:tabs>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Trueness</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Where quantitative data is available from a standard, such as a commercial source, a high level of trueness must be evident, as given by either r</w:t>
            </w:r>
            <w:r w:rsidRPr="002F447F">
              <w:rPr>
                <w:rFonts w:ascii="Calibri" w:hAnsi="Calibri"/>
                <w:vertAlign w:val="superscript"/>
              </w:rPr>
              <w:t>2</w:t>
            </w:r>
            <w:r w:rsidRPr="002F447F">
              <w:rPr>
                <w:rFonts w:ascii="Calibri" w:hAnsi="Calibri"/>
              </w:rPr>
              <w:t xml:space="preserve"> correlation (≥0.9) or Bland-Altman analysis.</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Linearity</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Where quantitative data is available, a high level of linearity must be evident, as given by r</w:t>
            </w:r>
            <w:r w:rsidRPr="002F447F">
              <w:rPr>
                <w:rFonts w:ascii="Calibri" w:hAnsi="Calibri"/>
                <w:vertAlign w:val="superscript"/>
              </w:rPr>
              <w:t>2</w:t>
            </w:r>
            <w:r w:rsidRPr="002F447F">
              <w:rPr>
                <w:rFonts w:ascii="Calibri" w:hAnsi="Calibri"/>
              </w:rPr>
              <w:t xml:space="preserve"> correlation (≥0.9). Aspects of this may be used, if possible, to define limit of detection (LOD) and/or limit of </w:t>
            </w:r>
            <w:proofErr w:type="spellStart"/>
            <w:r w:rsidRPr="002F447F">
              <w:rPr>
                <w:rFonts w:ascii="Calibri" w:hAnsi="Calibri"/>
              </w:rPr>
              <w:t>quantitation</w:t>
            </w:r>
            <w:proofErr w:type="spellEnd"/>
            <w:r w:rsidRPr="002F447F">
              <w:rPr>
                <w:rFonts w:ascii="Calibri" w:hAnsi="Calibri"/>
              </w:rPr>
              <w:t xml:space="preserve"> (LOQ).</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Repeatability/ intra-assay precision</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If available, intra-assay repeat samples should be analysed for both presence/absence calls as well as quantitative correlation. Measurement Uncertainty calculations should be performed using this data.</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Intermediate/ inter-assay precision</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If available, inter-assay repeat samples should be analysed for both presence/absence calls as well as quantitative correlation. Measurement Uncertainty calculations should be performed using this data.</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Reproducibility</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 xml:space="preserve">A cross-comparison between different methodologies and NEQAS </w:t>
            </w:r>
            <w:r>
              <w:rPr>
                <w:rFonts w:ascii="Calibri" w:hAnsi="Calibri"/>
              </w:rPr>
              <w:t xml:space="preserve">or other EQA </w:t>
            </w:r>
            <w:r w:rsidRPr="002F447F">
              <w:rPr>
                <w:rFonts w:ascii="Calibri" w:hAnsi="Calibri"/>
              </w:rPr>
              <w:t>samples, should show a high level of reproducibility. This data may be inferred using Trueness and Linearity data where appropriate.</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LOD/LOQ</w:t>
            </w:r>
          </w:p>
        </w:tc>
        <w:tc>
          <w:tcPr>
            <w:tcW w:w="3362" w:type="pct"/>
          </w:tcPr>
          <w:p w:rsidR="00E97122" w:rsidRPr="002F447F" w:rsidRDefault="00E97122" w:rsidP="00E97122">
            <w:pPr>
              <w:pStyle w:val="BodyText1"/>
              <w:ind w:left="0"/>
              <w:jc w:val="both"/>
              <w:rPr>
                <w:rFonts w:ascii="Calibri" w:hAnsi="Calibri"/>
              </w:rPr>
            </w:pPr>
            <w:r>
              <w:rPr>
                <w:rFonts w:ascii="Calibri" w:hAnsi="Calibri"/>
              </w:rPr>
              <w:t>O</w:t>
            </w:r>
            <w:r w:rsidRPr="002F447F">
              <w:rPr>
                <w:rFonts w:ascii="Calibri" w:hAnsi="Calibri"/>
              </w:rPr>
              <w:t xml:space="preserve">ur requirement </w:t>
            </w:r>
            <w:r>
              <w:rPr>
                <w:rFonts w:ascii="Calibri" w:hAnsi="Calibri"/>
              </w:rPr>
              <w:t xml:space="preserve">is </w:t>
            </w:r>
            <w:r w:rsidRPr="002F447F">
              <w:rPr>
                <w:rFonts w:ascii="Calibri" w:hAnsi="Calibri"/>
              </w:rPr>
              <w:t xml:space="preserve">to detect </w:t>
            </w:r>
            <w:r>
              <w:rPr>
                <w:rFonts w:ascii="Calibri" w:hAnsi="Calibri"/>
              </w:rPr>
              <w:t xml:space="preserve">a </w:t>
            </w:r>
            <w:r w:rsidRPr="002F447F">
              <w:rPr>
                <w:rFonts w:ascii="Calibri" w:hAnsi="Calibri"/>
              </w:rPr>
              <w:t>clone size of ≥5%</w:t>
            </w:r>
            <w:r>
              <w:rPr>
                <w:rFonts w:ascii="Calibri" w:hAnsi="Calibri"/>
              </w:rPr>
              <w:t>, therefore the read depth required to achieve this will be determined: d</w:t>
            </w:r>
            <w:r w:rsidRPr="002F447F">
              <w:rPr>
                <w:rFonts w:ascii="Calibri" w:hAnsi="Calibri"/>
              </w:rPr>
              <w:t xml:space="preserve">emonstrate LOD performance (analytical sensitivity) down to at least </w:t>
            </w:r>
            <w:r>
              <w:rPr>
                <w:rFonts w:ascii="Calibri" w:hAnsi="Calibri"/>
              </w:rPr>
              <w:t>5%</w:t>
            </w:r>
            <w:r w:rsidRPr="002F447F">
              <w:rPr>
                <w:rFonts w:ascii="Calibri" w:hAnsi="Calibri"/>
              </w:rPr>
              <w:t xml:space="preserve"> VAF and provide operational guidelines for the level of sequence coverage required </w:t>
            </w:r>
            <w:r>
              <w:rPr>
                <w:rFonts w:ascii="Calibri" w:hAnsi="Calibri"/>
              </w:rPr>
              <w:t xml:space="preserve">for </w:t>
            </w:r>
            <w:r w:rsidRPr="002F447F">
              <w:rPr>
                <w:rFonts w:ascii="Calibri" w:hAnsi="Calibri"/>
              </w:rPr>
              <w:t xml:space="preserve">variant detection down to </w:t>
            </w:r>
            <w:r>
              <w:rPr>
                <w:rFonts w:ascii="Calibri" w:hAnsi="Calibri"/>
              </w:rPr>
              <w:t>this level.</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rPr>
          <w:trHeight w:val="600"/>
        </w:trPr>
        <w:tc>
          <w:tcPr>
            <w:tcW w:w="1126" w:type="pct"/>
            <w:vAlign w:val="center"/>
          </w:tcPr>
          <w:p w:rsidR="00E97122" w:rsidRPr="002F447F" w:rsidRDefault="00E97122" w:rsidP="00E97122">
            <w:pPr>
              <w:pStyle w:val="BodyText1"/>
              <w:ind w:left="0"/>
              <w:rPr>
                <w:rFonts w:ascii="Calibri" w:hAnsi="Calibri"/>
              </w:rPr>
            </w:pPr>
            <w:r w:rsidRPr="002F447F">
              <w:rPr>
                <w:rFonts w:ascii="Calibri" w:hAnsi="Calibri"/>
              </w:rPr>
              <w:t>Measurement Uncertainty</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This will be calculated based the precision data.</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r w:rsidR="00E97122" w:rsidRPr="0077669F">
        <w:tc>
          <w:tcPr>
            <w:tcW w:w="1126" w:type="pct"/>
            <w:vAlign w:val="center"/>
          </w:tcPr>
          <w:p w:rsidR="00E97122" w:rsidRPr="002F447F" w:rsidRDefault="00E97122" w:rsidP="00E97122">
            <w:pPr>
              <w:pStyle w:val="BodyText1"/>
              <w:ind w:left="0"/>
              <w:rPr>
                <w:rFonts w:ascii="Calibri" w:hAnsi="Calibri"/>
              </w:rPr>
            </w:pPr>
            <w:proofErr w:type="spellStart"/>
            <w:r w:rsidRPr="002F447F">
              <w:rPr>
                <w:rFonts w:ascii="Calibri" w:hAnsi="Calibri"/>
              </w:rPr>
              <w:t>NextSeq</w:t>
            </w:r>
            <w:proofErr w:type="spellEnd"/>
            <w:r w:rsidRPr="002F447F">
              <w:rPr>
                <w:rFonts w:ascii="Calibri" w:hAnsi="Calibri"/>
              </w:rPr>
              <w:t xml:space="preserve"> 550 Run Performance</w:t>
            </w:r>
          </w:p>
        </w:tc>
        <w:tc>
          <w:tcPr>
            <w:tcW w:w="3362" w:type="pct"/>
          </w:tcPr>
          <w:p w:rsidR="00E97122" w:rsidRPr="002F447F" w:rsidRDefault="00E97122" w:rsidP="00E97122">
            <w:pPr>
              <w:pStyle w:val="BodyText1"/>
              <w:ind w:left="0"/>
              <w:jc w:val="both"/>
              <w:rPr>
                <w:rFonts w:ascii="Calibri" w:hAnsi="Calibri"/>
              </w:rPr>
            </w:pPr>
            <w:r w:rsidRPr="002F447F">
              <w:rPr>
                <w:rFonts w:ascii="Calibri" w:hAnsi="Calibri"/>
              </w:rPr>
              <w:t xml:space="preserve">Sequencing metrics obtained from the </w:t>
            </w:r>
            <w:proofErr w:type="spellStart"/>
            <w:r w:rsidRPr="002F447F">
              <w:rPr>
                <w:rFonts w:ascii="Calibri" w:hAnsi="Calibri"/>
              </w:rPr>
              <w:t>NextSeq</w:t>
            </w:r>
            <w:proofErr w:type="spellEnd"/>
            <w:r w:rsidRPr="002F447F">
              <w:rPr>
                <w:rFonts w:ascii="Calibri" w:hAnsi="Calibri"/>
              </w:rPr>
              <w:t xml:space="preserve"> instrument should be within the performance specifications of the manufacturer. This data is presented in the </w:t>
            </w:r>
            <w:proofErr w:type="spellStart"/>
            <w:r w:rsidRPr="002F447F">
              <w:rPr>
                <w:rFonts w:ascii="Calibri" w:hAnsi="Calibri"/>
              </w:rPr>
              <w:t>NextSeq</w:t>
            </w:r>
            <w:proofErr w:type="spellEnd"/>
            <w:r w:rsidRPr="002F447F">
              <w:rPr>
                <w:rFonts w:ascii="Calibri" w:hAnsi="Calibri"/>
              </w:rPr>
              <w:t xml:space="preserve"> Instrument Validation document, but will be summarised here.</w:t>
            </w:r>
          </w:p>
        </w:tc>
        <w:tc>
          <w:tcPr>
            <w:tcW w:w="512" w:type="pct"/>
            <w:vAlign w:val="center"/>
          </w:tcPr>
          <w:p w:rsidR="00E97122" w:rsidRPr="0077669F" w:rsidRDefault="00E97122" w:rsidP="00E97122">
            <w:pPr>
              <w:pStyle w:val="BodyText1"/>
              <w:ind w:left="0"/>
              <w:jc w:val="center"/>
              <w:rPr>
                <w:rFonts w:ascii="Calibri" w:hAnsi="Calibri"/>
              </w:rPr>
            </w:pPr>
            <w:r w:rsidRPr="0077669F">
              <w:rPr>
                <w:rFonts w:ascii="Calibri" w:hAnsi="Calibri"/>
              </w:rPr>
              <w:t>Pass</w:t>
            </w:r>
          </w:p>
        </w:tc>
      </w:tr>
    </w:tbl>
    <w:p w:rsidR="0077669F" w:rsidRDefault="0077669F" w:rsidP="001C3E48">
      <w:pPr>
        <w:pStyle w:val="BodyText1"/>
        <w:ind w:left="0"/>
        <w:jc w:val="both"/>
      </w:pPr>
    </w:p>
    <w:p w:rsidR="0077669F" w:rsidRDefault="0077669F">
      <w:pPr>
        <w:rPr>
          <w:rFonts w:ascii="Arial" w:hAnsi="Arial"/>
          <w:sz w:val="22"/>
          <w:szCs w:val="22"/>
        </w:rPr>
      </w:pPr>
      <w:r>
        <w:br w:type="page"/>
      </w:r>
    </w:p>
    <w:p w:rsidR="0057034E" w:rsidRPr="00743CAB" w:rsidRDefault="003A7227" w:rsidP="0057034E">
      <w:pPr>
        <w:pStyle w:val="Heading1"/>
      </w:pPr>
      <w:bookmarkStart w:id="711" w:name="_Toc44066557"/>
      <w:r w:rsidRPr="00743CAB">
        <w:t>TEST VALIDATION/VERIFICATION FINAL APPROVAL</w:t>
      </w:r>
      <w:bookmarkEnd w:id="711"/>
    </w:p>
    <w:p w:rsidR="0057034E" w:rsidRPr="00743CAB" w:rsidRDefault="0057034E" w:rsidP="0017161D"/>
    <w:tbl>
      <w:tblPr>
        <w:tblW w:w="102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85"/>
        <w:gridCol w:w="3260"/>
        <w:gridCol w:w="2552"/>
        <w:gridCol w:w="2438"/>
      </w:tblGrid>
      <w:tr w:rsidR="0017161D" w:rsidRPr="00A67891">
        <w:trPr>
          <w:trHeight w:val="321"/>
          <w:jc w:val="center"/>
        </w:trPr>
        <w:tc>
          <w:tcPr>
            <w:tcW w:w="1985" w:type="dxa"/>
            <w:tcBorders>
              <w:top w:val="single" w:sz="4" w:space="0" w:color="auto"/>
              <w:left w:val="single" w:sz="4" w:space="0" w:color="auto"/>
              <w:bottom w:val="single" w:sz="4" w:space="0" w:color="auto"/>
              <w:right w:val="single" w:sz="4" w:space="0" w:color="auto"/>
            </w:tcBorders>
            <w:shd w:val="clear" w:color="auto" w:fill="D9D9D9"/>
            <w:vAlign w:val="center"/>
          </w:tcPr>
          <w:p w:rsidR="0017161D" w:rsidRPr="00A67891" w:rsidRDefault="00743214" w:rsidP="004C51C7">
            <w:pPr>
              <w:rPr>
                <w:rFonts w:asciiTheme="minorHAnsi" w:hAnsiTheme="minorHAnsi" w:cstheme="minorHAnsi"/>
                <w:b/>
              </w:rPr>
            </w:pPr>
            <w:r w:rsidRPr="00A67891">
              <w:rPr>
                <w:rFonts w:asciiTheme="minorHAnsi" w:hAnsiTheme="minorHAnsi" w:cstheme="minorHAnsi"/>
                <w:b/>
              </w:rPr>
              <w:t>Authorisation</w:t>
            </w:r>
          </w:p>
        </w:tc>
        <w:tc>
          <w:tcPr>
            <w:tcW w:w="3260" w:type="dxa"/>
            <w:tcBorders>
              <w:left w:val="single" w:sz="4" w:space="0" w:color="auto"/>
            </w:tcBorders>
            <w:shd w:val="clear" w:color="auto" w:fill="D9D9D9"/>
            <w:vAlign w:val="center"/>
          </w:tcPr>
          <w:p w:rsidR="0017161D" w:rsidRPr="00A67891" w:rsidRDefault="0017161D" w:rsidP="0077669F">
            <w:pPr>
              <w:jc w:val="center"/>
              <w:rPr>
                <w:rFonts w:asciiTheme="minorHAnsi" w:hAnsiTheme="minorHAnsi" w:cstheme="minorHAnsi"/>
              </w:rPr>
            </w:pPr>
            <w:r w:rsidRPr="00A67891">
              <w:rPr>
                <w:rFonts w:asciiTheme="minorHAnsi" w:hAnsiTheme="minorHAnsi" w:cstheme="minorHAnsi"/>
              </w:rPr>
              <w:t>Name</w:t>
            </w:r>
          </w:p>
        </w:tc>
        <w:tc>
          <w:tcPr>
            <w:tcW w:w="2552" w:type="dxa"/>
            <w:shd w:val="clear" w:color="auto" w:fill="D9D9D9"/>
            <w:vAlign w:val="center"/>
          </w:tcPr>
          <w:p w:rsidR="0017161D" w:rsidRPr="00A67891" w:rsidRDefault="0017161D" w:rsidP="0077669F">
            <w:pPr>
              <w:jc w:val="center"/>
              <w:rPr>
                <w:rFonts w:asciiTheme="minorHAnsi" w:hAnsiTheme="minorHAnsi" w:cstheme="minorHAnsi"/>
              </w:rPr>
            </w:pPr>
            <w:r w:rsidRPr="00A67891">
              <w:rPr>
                <w:rFonts w:asciiTheme="minorHAnsi" w:hAnsiTheme="minorHAnsi" w:cstheme="minorHAnsi"/>
              </w:rPr>
              <w:t>Signature</w:t>
            </w:r>
          </w:p>
        </w:tc>
        <w:tc>
          <w:tcPr>
            <w:tcW w:w="2438" w:type="dxa"/>
            <w:shd w:val="clear" w:color="auto" w:fill="D9D9D9"/>
            <w:vAlign w:val="center"/>
          </w:tcPr>
          <w:p w:rsidR="0017161D" w:rsidRPr="00A67891" w:rsidRDefault="0017161D" w:rsidP="0077669F">
            <w:pPr>
              <w:jc w:val="center"/>
              <w:rPr>
                <w:rFonts w:asciiTheme="minorHAnsi" w:hAnsiTheme="minorHAnsi" w:cstheme="minorHAnsi"/>
              </w:rPr>
            </w:pPr>
            <w:r w:rsidRPr="00A67891">
              <w:rPr>
                <w:rFonts w:asciiTheme="minorHAnsi" w:hAnsiTheme="minorHAnsi" w:cstheme="minorHAnsi"/>
              </w:rPr>
              <w:t>Date</w:t>
            </w:r>
          </w:p>
        </w:tc>
      </w:tr>
      <w:tr w:rsidR="00AF7910" w:rsidRPr="00A67891">
        <w:trPr>
          <w:trHeight w:val="567"/>
          <w:jc w:val="center"/>
        </w:trPr>
        <w:tc>
          <w:tcPr>
            <w:tcW w:w="1985" w:type="dxa"/>
            <w:vAlign w:val="center"/>
          </w:tcPr>
          <w:p w:rsidR="00AF7910" w:rsidRPr="00A67891" w:rsidRDefault="00AF7910" w:rsidP="004C51C7">
            <w:pPr>
              <w:rPr>
                <w:rFonts w:asciiTheme="minorHAnsi" w:hAnsiTheme="minorHAnsi" w:cstheme="minorHAnsi"/>
              </w:rPr>
            </w:pPr>
            <w:r w:rsidRPr="00A67891">
              <w:rPr>
                <w:rFonts w:asciiTheme="minorHAnsi" w:hAnsiTheme="minorHAnsi" w:cstheme="minorHAnsi"/>
              </w:rPr>
              <w:t>Investigating scientist</w:t>
            </w:r>
          </w:p>
        </w:tc>
        <w:tc>
          <w:tcPr>
            <w:tcW w:w="3260" w:type="dxa"/>
            <w:vAlign w:val="center"/>
          </w:tcPr>
          <w:p w:rsidR="00AF7910" w:rsidRPr="00A67891" w:rsidRDefault="00AC7D0A" w:rsidP="00AF7910">
            <w:pPr>
              <w:jc w:val="center"/>
              <w:rPr>
                <w:rFonts w:asciiTheme="minorHAnsi" w:hAnsiTheme="minorHAnsi" w:cstheme="minorHAnsi"/>
              </w:rPr>
            </w:pPr>
            <w:r w:rsidRPr="00A67891">
              <w:rPr>
                <w:rFonts w:asciiTheme="minorHAnsi" w:hAnsiTheme="minorHAnsi" w:cstheme="minorHAnsi"/>
              </w:rPr>
              <w:t>Alex Smith</w:t>
            </w:r>
          </w:p>
        </w:tc>
        <w:tc>
          <w:tcPr>
            <w:tcW w:w="2552" w:type="dxa"/>
          </w:tcPr>
          <w:p w:rsidR="00AF7910" w:rsidRPr="00A67891" w:rsidRDefault="00AF7910" w:rsidP="00AF7910">
            <w:pPr>
              <w:rPr>
                <w:rFonts w:asciiTheme="minorHAnsi" w:hAnsiTheme="minorHAnsi" w:cstheme="minorHAnsi"/>
              </w:rPr>
            </w:pPr>
          </w:p>
        </w:tc>
        <w:tc>
          <w:tcPr>
            <w:tcW w:w="2438" w:type="dxa"/>
            <w:vAlign w:val="center"/>
          </w:tcPr>
          <w:p w:rsidR="00AF7910" w:rsidRPr="00A67891" w:rsidRDefault="00AF7910" w:rsidP="00AF7910">
            <w:pPr>
              <w:jc w:val="center"/>
              <w:rPr>
                <w:rFonts w:asciiTheme="minorHAnsi" w:hAnsiTheme="minorHAnsi" w:cstheme="minorHAnsi"/>
              </w:rPr>
            </w:pPr>
          </w:p>
        </w:tc>
      </w:tr>
      <w:tr w:rsidR="00AC7D0A" w:rsidRPr="00A67891">
        <w:trPr>
          <w:trHeight w:val="567"/>
          <w:jc w:val="center"/>
        </w:trPr>
        <w:tc>
          <w:tcPr>
            <w:tcW w:w="1985" w:type="dxa"/>
            <w:vAlign w:val="center"/>
          </w:tcPr>
          <w:p w:rsidR="00AC7D0A" w:rsidRPr="00A67891" w:rsidRDefault="00AC7D0A" w:rsidP="004C51C7">
            <w:pPr>
              <w:rPr>
                <w:rFonts w:asciiTheme="minorHAnsi" w:hAnsiTheme="minorHAnsi" w:cstheme="minorHAnsi"/>
              </w:rPr>
            </w:pPr>
            <w:r w:rsidRPr="00A67891">
              <w:rPr>
                <w:rFonts w:asciiTheme="minorHAnsi" w:hAnsiTheme="minorHAnsi" w:cstheme="minorHAnsi"/>
              </w:rPr>
              <w:t>Investigating scientist</w:t>
            </w:r>
          </w:p>
        </w:tc>
        <w:tc>
          <w:tcPr>
            <w:tcW w:w="3260" w:type="dxa"/>
            <w:vAlign w:val="center"/>
          </w:tcPr>
          <w:p w:rsidR="00AC7D0A" w:rsidRPr="00A67891" w:rsidRDefault="00AC7D0A" w:rsidP="00AF7910">
            <w:pPr>
              <w:jc w:val="center"/>
              <w:rPr>
                <w:rFonts w:asciiTheme="minorHAnsi" w:hAnsiTheme="minorHAnsi" w:cstheme="minorHAnsi"/>
              </w:rPr>
            </w:pPr>
            <w:r w:rsidRPr="00A67891">
              <w:rPr>
                <w:rFonts w:asciiTheme="minorHAnsi" w:hAnsiTheme="minorHAnsi" w:cstheme="minorHAnsi"/>
              </w:rPr>
              <w:t>Steve Best</w:t>
            </w:r>
          </w:p>
        </w:tc>
        <w:tc>
          <w:tcPr>
            <w:tcW w:w="2552" w:type="dxa"/>
          </w:tcPr>
          <w:p w:rsidR="00AC7D0A" w:rsidRPr="00A67891" w:rsidRDefault="00AC7D0A" w:rsidP="00AF7910">
            <w:pPr>
              <w:rPr>
                <w:rFonts w:asciiTheme="minorHAnsi" w:hAnsiTheme="minorHAnsi" w:cstheme="minorHAnsi"/>
              </w:rPr>
            </w:pPr>
          </w:p>
        </w:tc>
        <w:tc>
          <w:tcPr>
            <w:tcW w:w="2438" w:type="dxa"/>
            <w:vAlign w:val="center"/>
          </w:tcPr>
          <w:p w:rsidR="00AC7D0A" w:rsidRPr="00A67891" w:rsidRDefault="00AC7D0A" w:rsidP="00AF7910">
            <w:pPr>
              <w:jc w:val="center"/>
              <w:rPr>
                <w:rFonts w:asciiTheme="minorHAnsi" w:hAnsiTheme="minorHAnsi" w:cstheme="minorHAnsi"/>
              </w:rPr>
            </w:pPr>
          </w:p>
        </w:tc>
      </w:tr>
      <w:tr w:rsidR="00AF7910" w:rsidRPr="00A67891">
        <w:trPr>
          <w:trHeight w:val="567"/>
          <w:jc w:val="center"/>
        </w:trPr>
        <w:tc>
          <w:tcPr>
            <w:tcW w:w="1985" w:type="dxa"/>
            <w:vAlign w:val="center"/>
          </w:tcPr>
          <w:p w:rsidR="00AF7910" w:rsidRPr="00A67891" w:rsidRDefault="00AF7910" w:rsidP="004C51C7">
            <w:pPr>
              <w:rPr>
                <w:rFonts w:asciiTheme="minorHAnsi" w:hAnsiTheme="minorHAnsi" w:cstheme="minorHAnsi"/>
              </w:rPr>
            </w:pPr>
            <w:r w:rsidRPr="00A67891">
              <w:rPr>
                <w:rFonts w:asciiTheme="minorHAnsi" w:hAnsiTheme="minorHAnsi" w:cstheme="minorHAnsi"/>
              </w:rPr>
              <w:t>Senior Scientist (Authorisation)</w:t>
            </w:r>
          </w:p>
        </w:tc>
        <w:tc>
          <w:tcPr>
            <w:tcW w:w="3260" w:type="dxa"/>
            <w:vAlign w:val="center"/>
          </w:tcPr>
          <w:p w:rsidR="00AF7910" w:rsidRPr="00A67891" w:rsidRDefault="00AF7910" w:rsidP="00AF7910">
            <w:pPr>
              <w:jc w:val="center"/>
              <w:rPr>
                <w:rFonts w:asciiTheme="minorHAnsi" w:hAnsiTheme="minorHAnsi" w:cstheme="minorHAnsi"/>
              </w:rPr>
            </w:pPr>
            <w:r w:rsidRPr="00A67891">
              <w:rPr>
                <w:rFonts w:asciiTheme="minorHAnsi" w:hAnsiTheme="minorHAnsi" w:cstheme="minorHAnsi"/>
              </w:rPr>
              <w:t>Nicholas Lea</w:t>
            </w:r>
          </w:p>
        </w:tc>
        <w:tc>
          <w:tcPr>
            <w:tcW w:w="2552" w:type="dxa"/>
          </w:tcPr>
          <w:p w:rsidR="00AF7910" w:rsidRPr="00A67891" w:rsidRDefault="00AF7910" w:rsidP="00AF7910">
            <w:pPr>
              <w:rPr>
                <w:rFonts w:asciiTheme="minorHAnsi" w:hAnsiTheme="minorHAnsi" w:cstheme="minorHAnsi"/>
              </w:rPr>
            </w:pPr>
          </w:p>
        </w:tc>
        <w:tc>
          <w:tcPr>
            <w:tcW w:w="2438" w:type="dxa"/>
            <w:vAlign w:val="center"/>
          </w:tcPr>
          <w:p w:rsidR="00AF7910" w:rsidRPr="00A67891" w:rsidRDefault="00AF7910" w:rsidP="00AF7910">
            <w:pPr>
              <w:jc w:val="center"/>
              <w:rPr>
                <w:rFonts w:asciiTheme="minorHAnsi" w:hAnsiTheme="minorHAnsi" w:cstheme="minorHAnsi"/>
              </w:rPr>
            </w:pPr>
          </w:p>
        </w:tc>
      </w:tr>
      <w:tr w:rsidR="00F21907" w:rsidRPr="00A67891">
        <w:trPr>
          <w:trHeight w:val="567"/>
          <w:jc w:val="center"/>
        </w:trPr>
        <w:tc>
          <w:tcPr>
            <w:tcW w:w="1985" w:type="dxa"/>
            <w:vAlign w:val="center"/>
          </w:tcPr>
          <w:p w:rsidR="00F21907" w:rsidRPr="00A67891" w:rsidRDefault="00F21907" w:rsidP="004C51C7">
            <w:pPr>
              <w:rPr>
                <w:rFonts w:asciiTheme="minorHAnsi" w:hAnsiTheme="minorHAnsi" w:cstheme="minorHAnsi"/>
              </w:rPr>
            </w:pPr>
            <w:r w:rsidRPr="00A67891">
              <w:rPr>
                <w:rFonts w:asciiTheme="minorHAnsi" w:hAnsiTheme="minorHAnsi" w:cstheme="minorHAnsi"/>
              </w:rPr>
              <w:t>Quality Manager</w:t>
            </w:r>
          </w:p>
        </w:tc>
        <w:tc>
          <w:tcPr>
            <w:tcW w:w="3260" w:type="dxa"/>
            <w:vAlign w:val="center"/>
          </w:tcPr>
          <w:p w:rsidR="00F21907" w:rsidRPr="00A67891" w:rsidRDefault="00A67891" w:rsidP="0077669F">
            <w:pPr>
              <w:jc w:val="center"/>
              <w:rPr>
                <w:rFonts w:asciiTheme="minorHAnsi" w:hAnsiTheme="minorHAnsi" w:cstheme="minorHAnsi"/>
              </w:rPr>
            </w:pPr>
            <w:r w:rsidRPr="00A67891">
              <w:rPr>
                <w:rFonts w:asciiTheme="minorHAnsi" w:hAnsiTheme="minorHAnsi" w:cstheme="minorHAnsi"/>
              </w:rPr>
              <w:t>Tanya Scott</w:t>
            </w:r>
          </w:p>
        </w:tc>
        <w:tc>
          <w:tcPr>
            <w:tcW w:w="2552" w:type="dxa"/>
          </w:tcPr>
          <w:p w:rsidR="00F21907" w:rsidRPr="00A67891" w:rsidRDefault="00F21907" w:rsidP="004C51C7">
            <w:pPr>
              <w:rPr>
                <w:rFonts w:asciiTheme="minorHAnsi" w:hAnsiTheme="minorHAnsi" w:cstheme="minorHAnsi"/>
              </w:rPr>
            </w:pPr>
          </w:p>
        </w:tc>
        <w:tc>
          <w:tcPr>
            <w:tcW w:w="2438" w:type="dxa"/>
          </w:tcPr>
          <w:p w:rsidR="00F21907" w:rsidRPr="00A67891" w:rsidRDefault="00F21907" w:rsidP="004C51C7">
            <w:pPr>
              <w:rPr>
                <w:rFonts w:asciiTheme="minorHAnsi" w:hAnsiTheme="minorHAnsi" w:cstheme="minorHAnsi"/>
              </w:rPr>
            </w:pPr>
          </w:p>
        </w:tc>
      </w:tr>
    </w:tbl>
    <w:p w:rsidR="0017161D" w:rsidRPr="00743CAB" w:rsidRDefault="0017161D">
      <w:r w:rsidRPr="00743CAB">
        <w:br w:type="page"/>
      </w:r>
    </w:p>
    <w:p w:rsidR="0017161D" w:rsidRPr="00743CAB" w:rsidRDefault="0017161D" w:rsidP="0049250F"/>
    <w:p w:rsidR="00DC59CB" w:rsidRPr="00743CAB" w:rsidRDefault="00D27794" w:rsidP="00D27794">
      <w:pPr>
        <w:pStyle w:val="Heading1"/>
      </w:pPr>
      <w:bookmarkStart w:id="712" w:name="_Toc44066558"/>
      <w:r w:rsidRPr="00743CAB">
        <w:t xml:space="preserve">APPROVAL </w:t>
      </w:r>
      <w:r w:rsidR="00E102D5" w:rsidRPr="00743CAB">
        <w:t>FOR</w:t>
      </w:r>
      <w:r w:rsidR="00F21907" w:rsidRPr="00743CAB">
        <w:t xml:space="preserve"> TEST INTRODUCTION</w:t>
      </w:r>
      <w:bookmarkEnd w:id="712"/>
    </w:p>
    <w:p w:rsidR="00DC59CB" w:rsidRPr="00743CAB" w:rsidRDefault="00DC59CB" w:rsidP="00636AD4">
      <w:pPr>
        <w:pStyle w:val="BodyText1"/>
        <w:ind w:left="0"/>
        <w:jc w:val="both"/>
        <w:rPr>
          <w:rFonts w:cs="Arial"/>
        </w:rPr>
      </w:pPr>
      <w:r w:rsidRPr="00743CAB">
        <w:rPr>
          <w:rFonts w:cs="Arial"/>
        </w:rPr>
        <w:t xml:space="preserve">[Depends on passing of </w:t>
      </w:r>
      <w:r w:rsidRPr="00743CAB">
        <w:rPr>
          <w:rFonts w:cs="Arial"/>
          <w:b/>
          <w:u w:val="single"/>
        </w:rPr>
        <w:t xml:space="preserve">all </w:t>
      </w:r>
      <w:r w:rsidRPr="00743CAB">
        <w:rPr>
          <w:rFonts w:cs="Arial"/>
        </w:rPr>
        <w:t>critical steps].</w:t>
      </w:r>
    </w:p>
    <w:p w:rsidR="00DC59CB" w:rsidRPr="00743CAB" w:rsidRDefault="00DC59CB" w:rsidP="00636AD4">
      <w:pPr>
        <w:widowControl w:val="0"/>
        <w:rPr>
          <w:rFonts w:cs="Arial"/>
          <w:b/>
          <w:szCs w:val="22"/>
        </w:rPr>
      </w:pPr>
    </w:p>
    <w:tbl>
      <w:tblPr>
        <w:tblStyle w:val="TableGrid"/>
        <w:tblW w:w="0" w:type="auto"/>
        <w:tblLook w:val="04A0"/>
      </w:tblPr>
      <w:tblGrid>
        <w:gridCol w:w="2763"/>
        <w:gridCol w:w="565"/>
        <w:gridCol w:w="6951"/>
      </w:tblGrid>
      <w:tr w:rsidR="00E4404E" w:rsidRPr="00743CAB">
        <w:tc>
          <w:tcPr>
            <w:tcW w:w="2802" w:type="dxa"/>
            <w:vAlign w:val="center"/>
          </w:tcPr>
          <w:p w:rsidR="00E4404E" w:rsidRPr="00743CAB" w:rsidRDefault="00E4404E" w:rsidP="00AE1248">
            <w:pPr>
              <w:widowControl w:val="0"/>
              <w:rPr>
                <w:rFonts w:cs="Arial"/>
                <w:b/>
                <w:szCs w:val="22"/>
              </w:rPr>
            </w:pPr>
            <w:r w:rsidRPr="00743CAB">
              <w:rPr>
                <w:rFonts w:cs="Arial"/>
                <w:b/>
                <w:szCs w:val="22"/>
              </w:rPr>
              <w:t>Release</w:t>
            </w:r>
          </w:p>
        </w:tc>
        <w:tc>
          <w:tcPr>
            <w:tcW w:w="567" w:type="dxa"/>
            <w:vAlign w:val="center"/>
          </w:tcPr>
          <w:p w:rsidR="00E4404E" w:rsidRPr="00743CAB" w:rsidRDefault="001F653D" w:rsidP="00AE1248">
            <w:pPr>
              <w:widowControl w:val="0"/>
              <w:jc w:val="center"/>
              <w:rPr>
                <w:rFonts w:cs="Arial"/>
                <w:b/>
                <w:szCs w:val="22"/>
              </w:rPr>
            </w:pPr>
            <w:r w:rsidRPr="00743CAB">
              <w:rPr>
                <w:rFonts w:cs="Arial"/>
                <w:b/>
                <w:szCs w:val="22"/>
              </w:rPr>
              <w:fldChar w:fldCharType="begin">
                <w:ffData>
                  <w:name w:val="Check3"/>
                  <w:enabled/>
                  <w:calcOnExit w:val="0"/>
                  <w:checkBox>
                    <w:sizeAuto/>
                    <w:default w:val="0"/>
                  </w:checkBox>
                </w:ffData>
              </w:fldChar>
            </w:r>
            <w:r w:rsidR="00E4404E" w:rsidRPr="00743CAB">
              <w:rPr>
                <w:rFonts w:cs="Arial"/>
                <w:b/>
                <w:szCs w:val="22"/>
              </w:rPr>
              <w:instrText xml:space="preserve"> FORMCHECKBOX </w:instrText>
            </w:r>
            <w:r w:rsidR="004B4EB5" w:rsidRPr="001F653D">
              <w:rPr>
                <w:rFonts w:cs="Arial"/>
                <w:b/>
                <w:szCs w:val="22"/>
              </w:rPr>
            </w:r>
            <w:r w:rsidRPr="00743CAB">
              <w:rPr>
                <w:rFonts w:cs="Arial"/>
                <w:b/>
                <w:szCs w:val="22"/>
              </w:rPr>
              <w:fldChar w:fldCharType="end"/>
            </w:r>
          </w:p>
        </w:tc>
        <w:tc>
          <w:tcPr>
            <w:tcW w:w="7079" w:type="dxa"/>
          </w:tcPr>
          <w:p w:rsidR="00E4404E" w:rsidRPr="00743CAB" w:rsidRDefault="00F21907" w:rsidP="00F21907">
            <w:pPr>
              <w:widowControl w:val="0"/>
              <w:rPr>
                <w:rFonts w:cs="Arial"/>
                <w:b/>
                <w:szCs w:val="22"/>
              </w:rPr>
            </w:pPr>
            <w:r w:rsidRPr="00743CAB">
              <w:rPr>
                <w:rFonts w:cs="Arial"/>
                <w:i/>
                <w:szCs w:val="18"/>
              </w:rPr>
              <w:t xml:space="preserve">Validation/verification protocol &amp; post validation checklist </w:t>
            </w:r>
            <w:r w:rsidR="00E4404E" w:rsidRPr="00743CAB">
              <w:rPr>
                <w:rFonts w:cs="Arial"/>
                <w:i/>
                <w:szCs w:val="18"/>
              </w:rPr>
              <w:t xml:space="preserve">completed, unconditional release for </w:t>
            </w:r>
            <w:r w:rsidRPr="00743CAB">
              <w:rPr>
                <w:rFonts w:cs="Arial"/>
                <w:i/>
                <w:szCs w:val="18"/>
              </w:rPr>
              <w:t xml:space="preserve">clinical diagnostic/monitoring </w:t>
            </w:r>
            <w:r w:rsidR="00E4404E" w:rsidRPr="00743CAB">
              <w:rPr>
                <w:rFonts w:cs="Arial"/>
                <w:i/>
                <w:szCs w:val="18"/>
              </w:rPr>
              <w:t>use*</w:t>
            </w:r>
          </w:p>
        </w:tc>
      </w:tr>
      <w:tr w:rsidR="00E4404E" w:rsidRPr="00743CAB">
        <w:tc>
          <w:tcPr>
            <w:tcW w:w="2802" w:type="dxa"/>
            <w:vAlign w:val="center"/>
          </w:tcPr>
          <w:p w:rsidR="00E4404E" w:rsidRPr="00743CAB" w:rsidRDefault="00E4404E" w:rsidP="00AE1248">
            <w:pPr>
              <w:widowControl w:val="0"/>
              <w:rPr>
                <w:rFonts w:cs="Arial"/>
                <w:b/>
                <w:szCs w:val="22"/>
              </w:rPr>
            </w:pPr>
            <w:r w:rsidRPr="00743CAB">
              <w:rPr>
                <w:rFonts w:cs="Arial"/>
                <w:b/>
                <w:szCs w:val="22"/>
              </w:rPr>
              <w:t>Conditional</w:t>
            </w:r>
            <w:r w:rsidRPr="00743CAB">
              <w:rPr>
                <w:rFonts w:cs="Arial"/>
              </w:rPr>
              <w:t xml:space="preserve"> </w:t>
            </w:r>
            <w:r w:rsidRPr="00743CAB">
              <w:rPr>
                <w:rFonts w:cs="Arial"/>
                <w:b/>
                <w:szCs w:val="22"/>
              </w:rPr>
              <w:t>Release</w:t>
            </w:r>
            <w:r w:rsidRPr="00743CAB">
              <w:rPr>
                <w:rFonts w:cs="Arial"/>
              </w:rPr>
              <w:t xml:space="preserve"> **</w:t>
            </w:r>
          </w:p>
        </w:tc>
        <w:tc>
          <w:tcPr>
            <w:tcW w:w="567" w:type="dxa"/>
            <w:vAlign w:val="center"/>
          </w:tcPr>
          <w:p w:rsidR="00E4404E" w:rsidRPr="00743CAB" w:rsidRDefault="001F653D" w:rsidP="00AE1248">
            <w:pPr>
              <w:widowControl w:val="0"/>
              <w:jc w:val="center"/>
              <w:rPr>
                <w:rFonts w:cs="Arial"/>
                <w:b/>
                <w:szCs w:val="22"/>
              </w:rPr>
            </w:pPr>
            <w:r w:rsidRPr="00743CAB">
              <w:rPr>
                <w:rFonts w:cs="Arial"/>
                <w:b/>
                <w:szCs w:val="22"/>
              </w:rPr>
              <w:fldChar w:fldCharType="begin">
                <w:ffData>
                  <w:name w:val="Check3"/>
                  <w:enabled/>
                  <w:calcOnExit w:val="0"/>
                  <w:checkBox>
                    <w:sizeAuto/>
                    <w:default w:val="0"/>
                  </w:checkBox>
                </w:ffData>
              </w:fldChar>
            </w:r>
            <w:r w:rsidR="00E4404E" w:rsidRPr="00743CAB">
              <w:rPr>
                <w:rFonts w:cs="Arial"/>
                <w:b/>
                <w:szCs w:val="22"/>
              </w:rPr>
              <w:instrText xml:space="preserve"> FORMCHECKBOX </w:instrText>
            </w:r>
            <w:r w:rsidR="004B4EB5" w:rsidRPr="001F653D">
              <w:rPr>
                <w:rFonts w:cs="Arial"/>
                <w:b/>
                <w:szCs w:val="22"/>
              </w:rPr>
            </w:r>
            <w:r w:rsidRPr="00743CAB">
              <w:rPr>
                <w:rFonts w:cs="Arial"/>
                <w:b/>
                <w:szCs w:val="22"/>
              </w:rPr>
              <w:fldChar w:fldCharType="end"/>
            </w:r>
          </w:p>
        </w:tc>
        <w:tc>
          <w:tcPr>
            <w:tcW w:w="7079" w:type="dxa"/>
          </w:tcPr>
          <w:p w:rsidR="00E4404E" w:rsidRPr="00743CAB" w:rsidRDefault="00E4404E" w:rsidP="00F21907">
            <w:pPr>
              <w:widowControl w:val="0"/>
              <w:rPr>
                <w:rFonts w:cs="Arial"/>
                <w:b/>
                <w:szCs w:val="22"/>
              </w:rPr>
            </w:pPr>
            <w:r w:rsidRPr="00743CAB">
              <w:rPr>
                <w:rFonts w:cs="Arial"/>
                <w:i/>
                <w:szCs w:val="18"/>
              </w:rPr>
              <w:t xml:space="preserve">Additional </w:t>
            </w:r>
            <w:r w:rsidR="00F21907" w:rsidRPr="00743CAB">
              <w:rPr>
                <w:rFonts w:cs="Arial"/>
                <w:i/>
                <w:szCs w:val="18"/>
              </w:rPr>
              <w:t>validation/ver</w:t>
            </w:r>
            <w:r w:rsidRPr="00743CAB">
              <w:rPr>
                <w:rFonts w:cs="Arial"/>
                <w:i/>
                <w:szCs w:val="18"/>
              </w:rPr>
              <w:t xml:space="preserve">ification </w:t>
            </w:r>
            <w:r w:rsidR="00F21907" w:rsidRPr="00743CAB">
              <w:rPr>
                <w:rFonts w:cs="Arial"/>
                <w:i/>
                <w:szCs w:val="18"/>
              </w:rPr>
              <w:t xml:space="preserve">or post validation actions </w:t>
            </w:r>
            <w:r w:rsidRPr="00743CAB">
              <w:rPr>
                <w:rFonts w:cs="Arial"/>
                <w:i/>
                <w:szCs w:val="18"/>
              </w:rPr>
              <w:t>needed but release permitted providing certain conditions are met**</w:t>
            </w:r>
          </w:p>
        </w:tc>
      </w:tr>
      <w:tr w:rsidR="00E4404E" w:rsidRPr="00743CAB">
        <w:tc>
          <w:tcPr>
            <w:tcW w:w="2802" w:type="dxa"/>
            <w:vAlign w:val="center"/>
          </w:tcPr>
          <w:p w:rsidR="00E4404E" w:rsidRPr="00743CAB" w:rsidRDefault="00E4404E" w:rsidP="00AE1248">
            <w:pPr>
              <w:widowControl w:val="0"/>
              <w:rPr>
                <w:rFonts w:cs="Arial"/>
                <w:b/>
                <w:szCs w:val="22"/>
              </w:rPr>
            </w:pPr>
            <w:r w:rsidRPr="00743CAB">
              <w:rPr>
                <w:rFonts w:cs="Arial"/>
                <w:b/>
                <w:szCs w:val="22"/>
              </w:rPr>
              <w:t>Failure</w:t>
            </w:r>
          </w:p>
        </w:tc>
        <w:tc>
          <w:tcPr>
            <w:tcW w:w="567" w:type="dxa"/>
            <w:vAlign w:val="center"/>
          </w:tcPr>
          <w:p w:rsidR="00E4404E" w:rsidRPr="00743CAB" w:rsidRDefault="001F653D" w:rsidP="00AE1248">
            <w:pPr>
              <w:widowControl w:val="0"/>
              <w:jc w:val="center"/>
              <w:rPr>
                <w:rFonts w:cs="Arial"/>
                <w:b/>
                <w:szCs w:val="22"/>
              </w:rPr>
            </w:pPr>
            <w:r w:rsidRPr="00743CAB">
              <w:rPr>
                <w:rFonts w:cs="Arial"/>
                <w:b/>
                <w:szCs w:val="22"/>
              </w:rPr>
              <w:fldChar w:fldCharType="begin">
                <w:ffData>
                  <w:name w:val="Check3"/>
                  <w:enabled/>
                  <w:calcOnExit w:val="0"/>
                  <w:checkBox>
                    <w:sizeAuto/>
                    <w:default w:val="0"/>
                  </w:checkBox>
                </w:ffData>
              </w:fldChar>
            </w:r>
            <w:r w:rsidR="00E4404E" w:rsidRPr="00743CAB">
              <w:rPr>
                <w:rFonts w:cs="Arial"/>
                <w:b/>
                <w:szCs w:val="22"/>
              </w:rPr>
              <w:instrText xml:space="preserve"> FORMCHECKBOX </w:instrText>
            </w:r>
            <w:r w:rsidR="004B4EB5" w:rsidRPr="001F653D">
              <w:rPr>
                <w:rFonts w:cs="Arial"/>
                <w:b/>
                <w:szCs w:val="22"/>
              </w:rPr>
            </w:r>
            <w:r w:rsidRPr="00743CAB">
              <w:rPr>
                <w:rFonts w:cs="Arial"/>
                <w:b/>
                <w:szCs w:val="22"/>
              </w:rPr>
              <w:fldChar w:fldCharType="end"/>
            </w:r>
          </w:p>
        </w:tc>
        <w:tc>
          <w:tcPr>
            <w:tcW w:w="7079" w:type="dxa"/>
          </w:tcPr>
          <w:p w:rsidR="00E4404E" w:rsidRPr="00743CAB" w:rsidRDefault="00F21907" w:rsidP="00F21907">
            <w:pPr>
              <w:widowControl w:val="0"/>
              <w:rPr>
                <w:rFonts w:cs="Arial"/>
                <w:b/>
                <w:szCs w:val="22"/>
              </w:rPr>
            </w:pPr>
            <w:r w:rsidRPr="00743CAB">
              <w:rPr>
                <w:rFonts w:cs="Arial"/>
                <w:i/>
                <w:szCs w:val="18"/>
              </w:rPr>
              <w:t xml:space="preserve">Validation/verification </w:t>
            </w:r>
            <w:r w:rsidR="00E4404E" w:rsidRPr="00743CAB">
              <w:rPr>
                <w:rFonts w:cs="Arial"/>
                <w:i/>
                <w:szCs w:val="18"/>
              </w:rPr>
              <w:t xml:space="preserve">failed, therefore complete restart of </w:t>
            </w:r>
            <w:r w:rsidRPr="00743CAB">
              <w:rPr>
                <w:rFonts w:cs="Arial"/>
                <w:i/>
                <w:szCs w:val="18"/>
              </w:rPr>
              <w:t>validation/verification</w:t>
            </w:r>
            <w:r w:rsidR="00E4404E" w:rsidRPr="00743CAB">
              <w:rPr>
                <w:rFonts w:cs="Arial"/>
                <w:i/>
                <w:szCs w:val="18"/>
              </w:rPr>
              <w:t xml:space="preserve"> required* OR </w:t>
            </w:r>
            <w:r w:rsidRPr="00743CAB">
              <w:rPr>
                <w:rFonts w:cs="Arial"/>
                <w:i/>
                <w:szCs w:val="18"/>
              </w:rPr>
              <w:t>test</w:t>
            </w:r>
            <w:r w:rsidR="00E4404E" w:rsidRPr="00743CAB">
              <w:rPr>
                <w:rFonts w:cs="Arial"/>
                <w:i/>
                <w:szCs w:val="18"/>
              </w:rPr>
              <w:t xml:space="preserve"> should not be used</w:t>
            </w:r>
            <w:r w:rsidRPr="00743CAB">
              <w:rPr>
                <w:rFonts w:cs="Arial"/>
                <w:i/>
                <w:szCs w:val="18"/>
              </w:rPr>
              <w:t xml:space="preserve"> for clinical diagnosis/monitoring </w:t>
            </w:r>
            <w:r w:rsidR="00E4404E" w:rsidRPr="00743CAB">
              <w:rPr>
                <w:rFonts w:cs="Arial"/>
                <w:i/>
                <w:szCs w:val="18"/>
              </w:rPr>
              <w:t>*</w:t>
            </w:r>
          </w:p>
        </w:tc>
      </w:tr>
    </w:tbl>
    <w:p w:rsidR="00E4404E" w:rsidRPr="00743CAB" w:rsidRDefault="00AE1248" w:rsidP="00AE1248">
      <w:pPr>
        <w:widowControl w:val="0"/>
        <w:rPr>
          <w:rFonts w:cs="Arial"/>
          <w:i/>
          <w:szCs w:val="18"/>
        </w:rPr>
      </w:pPr>
      <w:r w:rsidRPr="00743CAB">
        <w:rPr>
          <w:rFonts w:cs="Arial"/>
          <w:i/>
          <w:szCs w:val="18"/>
        </w:rPr>
        <w:t>* Delete as appropriate</w:t>
      </w:r>
    </w:p>
    <w:p w:rsidR="00AE1248" w:rsidRPr="00743CAB" w:rsidRDefault="00AE1248" w:rsidP="00AE1248">
      <w:pPr>
        <w:widowControl w:val="0"/>
        <w:rPr>
          <w:rFonts w:cs="Arial"/>
          <w:i/>
          <w:szCs w:val="18"/>
        </w:rPr>
      </w:pPr>
      <w:r w:rsidRPr="00743CAB">
        <w:rPr>
          <w:rFonts w:cs="Arial"/>
          <w:i/>
          <w:szCs w:val="18"/>
        </w:rPr>
        <w:t>** Describe conditions / further testing required:</w:t>
      </w:r>
    </w:p>
    <w:p w:rsidR="00DC59CB" w:rsidRPr="00743CAB" w:rsidRDefault="00DC59CB" w:rsidP="00636AD4">
      <w:pPr>
        <w:widowControl w:val="0"/>
        <w:rPr>
          <w:rFonts w:cs="Arial"/>
          <w:b/>
          <w:szCs w:val="22"/>
        </w:rPr>
      </w:pPr>
    </w:p>
    <w:p w:rsidR="003A7227" w:rsidRPr="00CE6505" w:rsidRDefault="00CE6505" w:rsidP="00CE6505">
      <w:pPr>
        <w:pStyle w:val="BodyText1"/>
        <w:numPr>
          <w:ilvl w:val="0"/>
          <w:numId w:val="25"/>
        </w:numPr>
        <w:jc w:val="both"/>
        <w:rPr>
          <w:rFonts w:cs="Arial"/>
        </w:rPr>
      </w:pPr>
      <w:r>
        <w:rPr>
          <w:rFonts w:cs="Arial"/>
        </w:rPr>
        <w:t xml:space="preserve"> All requirements have been </w:t>
      </w:r>
      <w:r w:rsidR="003E6D2E">
        <w:rPr>
          <w:rFonts w:cs="Arial"/>
        </w:rPr>
        <w:t>fulfilled;</w:t>
      </w:r>
      <w:r>
        <w:rPr>
          <w:rFonts w:cs="Arial"/>
        </w:rPr>
        <w:t xml:space="preserve"> therefore no further testing is required</w:t>
      </w:r>
      <w:r w:rsidR="00382131">
        <w:rPr>
          <w:rFonts w:cs="Arial"/>
        </w:rPr>
        <w:t>, however, ongoing validation will be appended to this document as and when required.</w:t>
      </w:r>
    </w:p>
    <w:p w:rsidR="00E53C6B" w:rsidRPr="00743CAB" w:rsidRDefault="00E53C6B" w:rsidP="00DC59CB">
      <w:pPr>
        <w:widowControl w:val="0"/>
        <w:rPr>
          <w:rFonts w:cs="Arial"/>
          <w:szCs w:val="22"/>
        </w:rPr>
      </w:pPr>
    </w:p>
    <w:p w:rsidR="00E53C6B" w:rsidRPr="00743CAB" w:rsidRDefault="00E53C6B" w:rsidP="00DC59CB">
      <w:pPr>
        <w:widowControl w:val="0"/>
        <w:rPr>
          <w:rFonts w:cs="Arial"/>
          <w:szCs w:val="22"/>
        </w:rPr>
      </w:pPr>
    </w:p>
    <w:p w:rsidR="00E53C6B" w:rsidRPr="00743CAB" w:rsidRDefault="00E53C6B" w:rsidP="00DC59CB">
      <w:pPr>
        <w:widowControl w:val="0"/>
        <w:rPr>
          <w:rFonts w:cs="Arial"/>
          <w:szCs w:val="22"/>
        </w:rPr>
      </w:pPr>
    </w:p>
    <w:p w:rsidR="00E53C6B" w:rsidRPr="00743CAB" w:rsidRDefault="00E53C6B" w:rsidP="00DC59CB">
      <w:pPr>
        <w:widowControl w:val="0"/>
        <w:rPr>
          <w:rFonts w:cs="Arial"/>
          <w:szCs w:val="22"/>
        </w:rPr>
      </w:pPr>
    </w:p>
    <w:p w:rsidR="00DC59CB" w:rsidRPr="00743CAB" w:rsidRDefault="00DC59CB" w:rsidP="00DC59CB">
      <w:pPr>
        <w:widowControl w:val="0"/>
        <w:rPr>
          <w:rFonts w:cs="Arial"/>
          <w:szCs w:val="22"/>
        </w:rPr>
      </w:pPr>
    </w:p>
    <w:p w:rsidR="00DC59CB" w:rsidRPr="00743CAB" w:rsidRDefault="00DC59CB" w:rsidP="00DC59CB">
      <w:pPr>
        <w:widowControl w:val="0"/>
        <w:rPr>
          <w:rFonts w:cs="Arial"/>
          <w:szCs w:val="22"/>
        </w:rPr>
      </w:pPr>
    </w:p>
    <w:p w:rsidR="00582AC0" w:rsidRPr="00743CAB" w:rsidRDefault="00582AC0" w:rsidP="00582AC0">
      <w:pPr>
        <w:pStyle w:val="BodyText1"/>
        <w:ind w:left="0"/>
        <w:jc w:val="both"/>
        <w:rPr>
          <w:b/>
        </w:rPr>
      </w:pPr>
      <w:r w:rsidRPr="00743CAB">
        <w:rPr>
          <w:rFonts w:cs="Arial"/>
          <w:b/>
          <w:sz w:val="28"/>
          <w:szCs w:val="28"/>
        </w:rPr>
        <w:t>Release Authorised by</w:t>
      </w:r>
    </w:p>
    <w:p w:rsidR="00F21907" w:rsidRPr="00743CAB" w:rsidRDefault="00F21907">
      <w:pPr>
        <w:pStyle w:val="Header"/>
        <w:tabs>
          <w:tab w:val="clear" w:pos="4153"/>
          <w:tab w:val="clear" w:pos="8306"/>
        </w:tabs>
      </w:pPr>
    </w:p>
    <w:tbl>
      <w:tblPr>
        <w:tblW w:w="102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85"/>
        <w:gridCol w:w="3260"/>
        <w:gridCol w:w="2552"/>
        <w:gridCol w:w="2438"/>
      </w:tblGrid>
      <w:tr w:rsidR="00F21907" w:rsidRPr="00743CAB">
        <w:trPr>
          <w:trHeight w:val="321"/>
        </w:trPr>
        <w:tc>
          <w:tcPr>
            <w:tcW w:w="1985" w:type="dxa"/>
            <w:tcBorders>
              <w:top w:val="single" w:sz="4" w:space="0" w:color="auto"/>
              <w:left w:val="single" w:sz="4" w:space="0" w:color="auto"/>
              <w:bottom w:val="single" w:sz="4" w:space="0" w:color="auto"/>
              <w:right w:val="single" w:sz="4" w:space="0" w:color="auto"/>
            </w:tcBorders>
            <w:shd w:val="clear" w:color="auto" w:fill="D9D9D9"/>
            <w:vAlign w:val="center"/>
          </w:tcPr>
          <w:p w:rsidR="00F21907" w:rsidRPr="00743CAB" w:rsidRDefault="00F21907" w:rsidP="004C51C7">
            <w:pPr>
              <w:rPr>
                <w:rFonts w:ascii="Arial" w:hAnsi="Arial" w:cs="Arial"/>
                <w:b/>
              </w:rPr>
            </w:pPr>
            <w:r w:rsidRPr="00743CAB">
              <w:rPr>
                <w:rFonts w:ascii="Arial" w:hAnsi="Arial" w:cs="Arial"/>
                <w:b/>
              </w:rPr>
              <w:t>Authorisation</w:t>
            </w:r>
          </w:p>
        </w:tc>
        <w:tc>
          <w:tcPr>
            <w:tcW w:w="3260" w:type="dxa"/>
            <w:tcBorders>
              <w:left w:val="single" w:sz="4" w:space="0" w:color="auto"/>
            </w:tcBorders>
            <w:shd w:val="clear" w:color="auto" w:fill="D9D9D9"/>
            <w:vAlign w:val="center"/>
          </w:tcPr>
          <w:p w:rsidR="00F21907" w:rsidRPr="00743CAB" w:rsidRDefault="00F21907" w:rsidP="00E97122">
            <w:pPr>
              <w:jc w:val="center"/>
              <w:rPr>
                <w:rFonts w:ascii="Arial" w:hAnsi="Arial" w:cs="Arial"/>
              </w:rPr>
            </w:pPr>
            <w:r w:rsidRPr="00743CAB">
              <w:rPr>
                <w:rFonts w:ascii="Arial" w:hAnsi="Arial" w:cs="Arial"/>
              </w:rPr>
              <w:t>Name</w:t>
            </w:r>
          </w:p>
        </w:tc>
        <w:tc>
          <w:tcPr>
            <w:tcW w:w="2552" w:type="dxa"/>
            <w:shd w:val="clear" w:color="auto" w:fill="D9D9D9"/>
            <w:vAlign w:val="center"/>
          </w:tcPr>
          <w:p w:rsidR="00F21907" w:rsidRPr="00743CAB" w:rsidRDefault="00F21907" w:rsidP="004C51C7">
            <w:pPr>
              <w:rPr>
                <w:rFonts w:ascii="Arial" w:hAnsi="Arial" w:cs="Arial"/>
              </w:rPr>
            </w:pPr>
            <w:r w:rsidRPr="00743CAB">
              <w:rPr>
                <w:rFonts w:ascii="Arial" w:hAnsi="Arial" w:cs="Arial"/>
              </w:rPr>
              <w:t>Signature</w:t>
            </w:r>
          </w:p>
        </w:tc>
        <w:tc>
          <w:tcPr>
            <w:tcW w:w="2438" w:type="dxa"/>
            <w:shd w:val="clear" w:color="auto" w:fill="D9D9D9"/>
            <w:vAlign w:val="center"/>
          </w:tcPr>
          <w:p w:rsidR="00F21907" w:rsidRPr="00743CAB" w:rsidRDefault="00F21907" w:rsidP="004C51C7">
            <w:pPr>
              <w:rPr>
                <w:rFonts w:ascii="Arial" w:hAnsi="Arial" w:cs="Arial"/>
              </w:rPr>
            </w:pPr>
            <w:r w:rsidRPr="00743CAB">
              <w:rPr>
                <w:rFonts w:ascii="Arial" w:hAnsi="Arial" w:cs="Arial"/>
              </w:rPr>
              <w:t>Date</w:t>
            </w:r>
          </w:p>
        </w:tc>
      </w:tr>
      <w:tr w:rsidR="00F21907" w:rsidRPr="00743CAB">
        <w:trPr>
          <w:trHeight w:val="567"/>
        </w:trPr>
        <w:tc>
          <w:tcPr>
            <w:tcW w:w="1985" w:type="dxa"/>
            <w:vAlign w:val="center"/>
          </w:tcPr>
          <w:p w:rsidR="00F21907" w:rsidRPr="00743CAB" w:rsidRDefault="00F21907" w:rsidP="004C51C7">
            <w:pPr>
              <w:rPr>
                <w:rFonts w:ascii="Arial" w:hAnsi="Arial" w:cs="Arial"/>
              </w:rPr>
            </w:pPr>
            <w:r w:rsidRPr="00743CAB">
              <w:rPr>
                <w:rFonts w:ascii="Arial" w:hAnsi="Arial" w:cs="Arial"/>
              </w:rPr>
              <w:t>Laboratory Manager</w:t>
            </w:r>
          </w:p>
        </w:tc>
        <w:tc>
          <w:tcPr>
            <w:tcW w:w="3260" w:type="dxa"/>
            <w:vAlign w:val="center"/>
          </w:tcPr>
          <w:p w:rsidR="00F21907" w:rsidRPr="00743CAB" w:rsidRDefault="00CE6505" w:rsidP="00E97122">
            <w:pPr>
              <w:jc w:val="center"/>
              <w:rPr>
                <w:rFonts w:ascii="Arial" w:hAnsi="Arial" w:cs="Arial"/>
              </w:rPr>
            </w:pPr>
            <w:r>
              <w:rPr>
                <w:rFonts w:ascii="Arial" w:hAnsi="Arial" w:cs="Arial"/>
              </w:rPr>
              <w:t>Nicholas Lea</w:t>
            </w:r>
          </w:p>
        </w:tc>
        <w:tc>
          <w:tcPr>
            <w:tcW w:w="2552" w:type="dxa"/>
          </w:tcPr>
          <w:p w:rsidR="00F21907" w:rsidRPr="00743CAB" w:rsidRDefault="00F21907" w:rsidP="004C51C7">
            <w:pPr>
              <w:rPr>
                <w:rFonts w:ascii="Arial" w:hAnsi="Arial" w:cs="Arial"/>
              </w:rPr>
            </w:pPr>
          </w:p>
        </w:tc>
        <w:tc>
          <w:tcPr>
            <w:tcW w:w="2438" w:type="dxa"/>
          </w:tcPr>
          <w:p w:rsidR="00F21907" w:rsidRPr="00743CAB" w:rsidRDefault="00F21907" w:rsidP="004C51C7">
            <w:pPr>
              <w:rPr>
                <w:rFonts w:ascii="Arial" w:hAnsi="Arial" w:cs="Arial"/>
              </w:rPr>
            </w:pPr>
          </w:p>
        </w:tc>
      </w:tr>
      <w:tr w:rsidR="00F21907" w:rsidRPr="00743CAB">
        <w:trPr>
          <w:trHeight w:val="567"/>
        </w:trPr>
        <w:tc>
          <w:tcPr>
            <w:tcW w:w="1985" w:type="dxa"/>
            <w:vAlign w:val="center"/>
          </w:tcPr>
          <w:p w:rsidR="00F21907" w:rsidRPr="00743CAB" w:rsidRDefault="00F21907" w:rsidP="004C51C7">
            <w:pPr>
              <w:rPr>
                <w:rFonts w:ascii="Arial" w:hAnsi="Arial" w:cs="Arial"/>
              </w:rPr>
            </w:pPr>
            <w:r w:rsidRPr="00743CAB">
              <w:rPr>
                <w:rFonts w:ascii="Arial" w:hAnsi="Arial" w:cs="Arial"/>
              </w:rPr>
              <w:t>Quality Manager</w:t>
            </w:r>
          </w:p>
        </w:tc>
        <w:tc>
          <w:tcPr>
            <w:tcW w:w="3260" w:type="dxa"/>
            <w:vAlign w:val="center"/>
          </w:tcPr>
          <w:p w:rsidR="00F21907" w:rsidRPr="00743CAB" w:rsidRDefault="00382131" w:rsidP="00E97122">
            <w:pPr>
              <w:jc w:val="center"/>
              <w:rPr>
                <w:rFonts w:ascii="Arial" w:hAnsi="Arial" w:cs="Arial"/>
              </w:rPr>
            </w:pPr>
            <w:r>
              <w:rPr>
                <w:rFonts w:ascii="Arial" w:hAnsi="Arial" w:cs="Arial"/>
              </w:rPr>
              <w:t>Tanya Scott</w:t>
            </w:r>
          </w:p>
        </w:tc>
        <w:tc>
          <w:tcPr>
            <w:tcW w:w="2552" w:type="dxa"/>
          </w:tcPr>
          <w:p w:rsidR="00F21907" w:rsidRPr="00743CAB" w:rsidRDefault="00F21907" w:rsidP="004C51C7">
            <w:pPr>
              <w:rPr>
                <w:rFonts w:ascii="Arial" w:hAnsi="Arial" w:cs="Arial"/>
              </w:rPr>
            </w:pPr>
          </w:p>
        </w:tc>
        <w:tc>
          <w:tcPr>
            <w:tcW w:w="2438" w:type="dxa"/>
          </w:tcPr>
          <w:p w:rsidR="00F21907" w:rsidRPr="00743CAB" w:rsidRDefault="00F21907" w:rsidP="004C51C7">
            <w:pPr>
              <w:rPr>
                <w:rFonts w:ascii="Arial" w:hAnsi="Arial" w:cs="Arial"/>
              </w:rPr>
            </w:pPr>
          </w:p>
        </w:tc>
      </w:tr>
    </w:tbl>
    <w:p w:rsidR="00F21907" w:rsidRDefault="00F21907">
      <w:pPr>
        <w:pStyle w:val="Header"/>
        <w:tabs>
          <w:tab w:val="clear" w:pos="4153"/>
          <w:tab w:val="clear" w:pos="8306"/>
        </w:tabs>
        <w:rPr>
          <w:rFonts w:cs="Arial"/>
          <w:sz w:val="16"/>
        </w:rPr>
      </w:pPr>
    </w:p>
    <w:p w:rsidR="00A547E1" w:rsidRPr="00743CAB" w:rsidRDefault="00A547E1" w:rsidP="00382131">
      <w:pPr>
        <w:rPr>
          <w:rFonts w:cs="Arial"/>
          <w:sz w:val="16"/>
        </w:rPr>
      </w:pPr>
    </w:p>
    <w:sectPr w:rsidR="00A547E1" w:rsidRPr="00743CAB" w:rsidSect="00424318">
      <w:pgSz w:w="11906" w:h="16838"/>
      <w:pgMar w:top="1097" w:right="1134" w:bottom="851" w:left="709" w:header="360" w:footer="384"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4EB5" w:rsidRDefault="004B4EB5" w:rsidP="008D1784">
      <w:pPr>
        <w:pStyle w:val="NormalWeb"/>
      </w:pPr>
      <w:r>
        <w:separator/>
      </w:r>
    </w:p>
  </w:endnote>
  <w:endnote w:type="continuationSeparator" w:id="0">
    <w:p w:rsidR="004B4EB5" w:rsidRDefault="004B4EB5" w:rsidP="008D1784">
      <w:pPr>
        <w:pStyle w:val="NormalWeb"/>
      </w:pPr>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NewRoman">
    <w:altName w:val="Cambria"/>
    <w:panose1 w:val="00000000000000000000"/>
    <w:charset w:val="00"/>
    <w:family w:val="roman"/>
    <w:notTrueType/>
    <w:pitch w:val="default"/>
    <w:sig w:usb0="00000003" w:usb1="00000000" w:usb2="00000000" w:usb3="00000000" w:csb0="00000001" w:csb1="00000000"/>
  </w:font>
  <w:font w:name="TimesNewRoman,Italic">
    <w:altName w:val="Cambria"/>
    <w:panose1 w:val="00000000000000000000"/>
    <w:charset w:val="00"/>
    <w:family w:val="roman"/>
    <w:notTrueType/>
    <w:pitch w:val="default"/>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Cambria Math">
    <w:altName w:val="Cambria"/>
    <w:panose1 w:val="00000000000000000000"/>
    <w:charset w:val="4D"/>
    <w:family w:val="roman"/>
    <w:notTrueType/>
    <w:pitch w:val="default"/>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EB5" w:rsidRDefault="004B4EB5" w:rsidP="00636AD4">
    <w:pPr>
      <w:pStyle w:val="Footer"/>
      <w:rPr>
        <w:rFonts w:ascii="Courier New" w:hAnsi="Courier New" w:cs="Courier New"/>
        <w:color w:val="808080"/>
      </w:rPr>
    </w:pPr>
    <w:r>
      <w:rPr>
        <w:rFonts w:ascii="Courier New" w:hAnsi="Courier New" w:cs="Courier New"/>
        <w:snapToGrid w:val="0"/>
        <w:color w:val="808080"/>
        <w:sz w:val="16"/>
      </w:rPr>
      <w:fldChar w:fldCharType="begin"/>
    </w:r>
    <w:r>
      <w:rPr>
        <w:rFonts w:ascii="Courier New" w:hAnsi="Courier New" w:cs="Courier New"/>
        <w:snapToGrid w:val="0"/>
        <w:color w:val="808080"/>
        <w:sz w:val="16"/>
      </w:rPr>
      <w:instrText xml:space="preserve"> FILENAME \p </w:instrText>
    </w:r>
    <w:r>
      <w:rPr>
        <w:rFonts w:ascii="Courier New" w:hAnsi="Courier New" w:cs="Courier New"/>
        <w:snapToGrid w:val="0"/>
        <w:color w:val="808080"/>
        <w:sz w:val="16"/>
      </w:rPr>
      <w:fldChar w:fldCharType="separate"/>
    </w:r>
    <w:r>
      <w:rPr>
        <w:rFonts w:ascii="Courier New" w:hAnsi="Courier New" w:cs="Courier New"/>
        <w:noProof/>
        <w:snapToGrid w:val="0"/>
        <w:color w:val="808080"/>
        <w:sz w:val="16"/>
      </w:rPr>
      <w:t>C:\Users\gary cheung\Desktop\_DD\MGP Validation.docx</w:t>
    </w:r>
    <w:r>
      <w:rPr>
        <w:rFonts w:ascii="Courier New" w:hAnsi="Courier New" w:cs="Courier New"/>
        <w:snapToGrid w:val="0"/>
        <w:color w:val="808080"/>
        <w:sz w:val="16"/>
      </w:rPr>
      <w:fldChar w:fldCharType="end"/>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4EB5" w:rsidRDefault="004B4EB5" w:rsidP="008D1784">
      <w:pPr>
        <w:pStyle w:val="NormalWeb"/>
      </w:pPr>
      <w:r>
        <w:separator/>
      </w:r>
    </w:p>
  </w:footnote>
  <w:footnote w:type="continuationSeparator" w:id="0">
    <w:p w:rsidR="004B4EB5" w:rsidRDefault="004B4EB5" w:rsidP="008D1784">
      <w:pPr>
        <w:pStyle w:val="NormalWeb"/>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98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91"/>
      <w:gridCol w:w="7789"/>
    </w:tblGrid>
    <w:tr w:rsidR="004B4EB5">
      <w:trPr>
        <w:cantSplit/>
      </w:trPr>
      <w:tc>
        <w:tcPr>
          <w:tcW w:w="3191" w:type="dxa"/>
        </w:tcPr>
        <w:p w:rsidR="004B4EB5" w:rsidRPr="00C51672" w:rsidRDefault="004B4EB5" w:rsidP="00C51672">
          <w:pPr>
            <w:pStyle w:val="Header"/>
            <w:rPr>
              <w:rFonts w:cs="Arial"/>
              <w:szCs w:val="22"/>
            </w:rPr>
          </w:pPr>
          <w:proofErr w:type="spellStart"/>
          <w:r w:rsidRPr="00C51672">
            <w:rPr>
              <w:rFonts w:cs="Arial"/>
              <w:szCs w:val="22"/>
            </w:rPr>
            <w:t>QPulse</w:t>
          </w:r>
          <w:proofErr w:type="spellEnd"/>
          <w:r w:rsidRPr="00C51672">
            <w:rPr>
              <w:rFonts w:cs="Arial"/>
              <w:szCs w:val="22"/>
            </w:rPr>
            <w:t xml:space="preserve"> Document (form) No:</w:t>
          </w:r>
        </w:p>
      </w:tc>
      <w:tc>
        <w:tcPr>
          <w:tcW w:w="7789" w:type="dxa"/>
        </w:tcPr>
        <w:p w:rsidR="004B4EB5" w:rsidRPr="00C51672" w:rsidRDefault="004B4EB5" w:rsidP="003E6D2E">
          <w:pPr>
            <w:pStyle w:val="Header"/>
            <w:rPr>
              <w:rFonts w:cs="Arial"/>
              <w:szCs w:val="22"/>
            </w:rPr>
          </w:pPr>
          <w:r w:rsidRPr="004B1C0F">
            <w:rPr>
              <w:rFonts w:cs="Arial"/>
              <w:szCs w:val="22"/>
            </w:rPr>
            <w:t>CH-Q-FM-</w:t>
          </w:r>
          <w:proofErr w:type="gramStart"/>
          <w:r w:rsidRPr="004B1C0F">
            <w:rPr>
              <w:rFonts w:cs="Arial"/>
              <w:szCs w:val="22"/>
            </w:rPr>
            <w:t>030</w:t>
          </w:r>
          <w:r>
            <w:rPr>
              <w:rFonts w:cs="Arial"/>
              <w:szCs w:val="22"/>
            </w:rPr>
            <w:t xml:space="preserve">  </w:t>
          </w:r>
          <w:r w:rsidRPr="00C51672">
            <w:rPr>
              <w:rFonts w:cs="Arial"/>
              <w:szCs w:val="22"/>
            </w:rPr>
            <w:t>Revision</w:t>
          </w:r>
          <w:proofErr w:type="gramEnd"/>
          <w:r w:rsidRPr="00C51672">
            <w:rPr>
              <w:rFonts w:cs="Arial"/>
              <w:szCs w:val="22"/>
            </w:rPr>
            <w:t xml:space="preserve">: </w:t>
          </w:r>
          <w:r>
            <w:rPr>
              <w:rFonts w:cs="Arial"/>
              <w:szCs w:val="22"/>
            </w:rPr>
            <w:t>1.0</w:t>
          </w:r>
          <w:r w:rsidRPr="00C51672">
            <w:rPr>
              <w:rFonts w:cs="Arial"/>
              <w:szCs w:val="22"/>
            </w:rPr>
            <w:t xml:space="preserve">   Issue Date: </w:t>
          </w:r>
          <w:r>
            <w:rPr>
              <w:rFonts w:cs="Arial"/>
              <w:szCs w:val="22"/>
            </w:rPr>
            <w:t>21-Jul-2016  Review Period: 2 yrs</w:t>
          </w:r>
        </w:p>
      </w:tc>
    </w:tr>
    <w:tr w:rsidR="004B4EB5">
      <w:trPr>
        <w:cantSplit/>
      </w:trPr>
      <w:tc>
        <w:tcPr>
          <w:tcW w:w="3191" w:type="dxa"/>
        </w:tcPr>
        <w:p w:rsidR="004B4EB5" w:rsidRPr="00C51672" w:rsidRDefault="004B4EB5" w:rsidP="00C51672">
          <w:pPr>
            <w:pStyle w:val="Header"/>
            <w:rPr>
              <w:rFonts w:cs="Arial"/>
              <w:szCs w:val="22"/>
            </w:rPr>
          </w:pPr>
          <w:proofErr w:type="spellStart"/>
          <w:r w:rsidRPr="00C51672">
            <w:rPr>
              <w:rFonts w:cs="Arial"/>
              <w:szCs w:val="22"/>
            </w:rPr>
            <w:t>QPulse</w:t>
          </w:r>
          <w:proofErr w:type="spellEnd"/>
          <w:r w:rsidRPr="00C51672">
            <w:rPr>
              <w:rFonts w:cs="Arial"/>
              <w:szCs w:val="22"/>
            </w:rPr>
            <w:t xml:space="preserve"> Doc</w:t>
          </w:r>
          <w:r>
            <w:rPr>
              <w:rFonts w:cs="Arial"/>
              <w:szCs w:val="22"/>
            </w:rPr>
            <w:t>.</w:t>
          </w:r>
          <w:r w:rsidRPr="00C51672">
            <w:rPr>
              <w:rFonts w:cs="Arial"/>
              <w:szCs w:val="22"/>
            </w:rPr>
            <w:t xml:space="preserve"> (record) No:</w:t>
          </w:r>
        </w:p>
      </w:tc>
      <w:tc>
        <w:tcPr>
          <w:tcW w:w="7789" w:type="dxa"/>
        </w:tcPr>
        <w:p w:rsidR="004B4EB5" w:rsidRPr="00C51672" w:rsidRDefault="004B4EB5" w:rsidP="00C01032">
          <w:pPr>
            <w:pStyle w:val="Header"/>
            <w:rPr>
              <w:rFonts w:cs="Arial"/>
              <w:szCs w:val="22"/>
            </w:rPr>
          </w:pPr>
          <w:r w:rsidRPr="003E6D2E">
            <w:rPr>
              <w:rFonts w:cs="Arial"/>
              <w:szCs w:val="22"/>
            </w:rPr>
            <w:t>LMH-V-</w:t>
          </w:r>
          <w:proofErr w:type="gramStart"/>
          <w:r w:rsidRPr="003E6D2E">
            <w:rPr>
              <w:rFonts w:cs="Arial"/>
              <w:szCs w:val="22"/>
            </w:rPr>
            <w:t>00</w:t>
          </w:r>
          <w:r>
            <w:rPr>
              <w:rFonts w:cs="Arial"/>
              <w:szCs w:val="22"/>
            </w:rPr>
            <w:t xml:space="preserve">47  </w:t>
          </w:r>
          <w:r w:rsidRPr="00C51672">
            <w:rPr>
              <w:rFonts w:cs="Arial"/>
              <w:szCs w:val="22"/>
            </w:rPr>
            <w:t>Revision</w:t>
          </w:r>
          <w:proofErr w:type="gramEnd"/>
          <w:r w:rsidRPr="00C51672">
            <w:rPr>
              <w:rFonts w:cs="Arial"/>
              <w:szCs w:val="22"/>
            </w:rPr>
            <w:t xml:space="preserve">: </w:t>
          </w:r>
          <w:r>
            <w:rPr>
              <w:rFonts w:cs="Arial"/>
              <w:szCs w:val="22"/>
            </w:rPr>
            <w:t>1</w:t>
          </w:r>
          <w:r w:rsidRPr="00C51672">
            <w:rPr>
              <w:rFonts w:cs="Arial"/>
              <w:szCs w:val="22"/>
            </w:rPr>
            <w:t xml:space="preserve">   Issue Date: </w:t>
          </w:r>
          <w:proofErr w:type="spellStart"/>
          <w:r>
            <w:rPr>
              <w:rFonts w:cs="Arial"/>
              <w:szCs w:val="22"/>
            </w:rPr>
            <w:t>dd-mmm-yyyy</w:t>
          </w:r>
          <w:proofErr w:type="spellEnd"/>
          <w:r>
            <w:rPr>
              <w:rFonts w:cs="Arial"/>
              <w:szCs w:val="22"/>
            </w:rPr>
            <w:t xml:space="preserve">    </w:t>
          </w:r>
          <w:r w:rsidRPr="006225F9">
            <w:rPr>
              <w:rFonts w:cs="Arial"/>
              <w:szCs w:val="22"/>
            </w:rPr>
            <w:t xml:space="preserve">Page </w:t>
          </w:r>
          <w:fldSimple w:instr=" PAGE  \* Arabic  \* MERGEFORMAT ">
            <w:r w:rsidR="00A2035D" w:rsidRPr="00A2035D">
              <w:rPr>
                <w:rFonts w:cs="Arial"/>
                <w:noProof/>
                <w:szCs w:val="20"/>
              </w:rPr>
              <w:t>74</w:t>
            </w:r>
          </w:fldSimple>
          <w:r w:rsidRPr="006225F9">
            <w:rPr>
              <w:rFonts w:cs="Arial"/>
              <w:szCs w:val="22"/>
            </w:rPr>
            <w:t xml:space="preserve"> of </w:t>
          </w:r>
          <w:fldSimple w:instr=" NUMPAGES  \* Arabic  \* MERGEFORMAT ">
            <w:r w:rsidR="00A2035D" w:rsidRPr="00A2035D">
              <w:rPr>
                <w:rFonts w:cs="Arial"/>
                <w:noProof/>
              </w:rPr>
              <w:t>79</w:t>
            </w:r>
          </w:fldSimple>
        </w:p>
      </w:tc>
    </w:tr>
  </w:tbl>
  <w:p w:rsidR="004B4EB5" w:rsidRPr="00743214" w:rsidRDefault="004B4EB5" w:rsidP="00C51672">
    <w:pPr>
      <w:pStyle w:val="Header"/>
      <w:jc w:val="right"/>
      <w:rPr>
        <w:sz w:val="16"/>
      </w:rPr>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2547A"/>
    <w:multiLevelType w:val="hybridMultilevel"/>
    <w:tmpl w:val="000ACF62"/>
    <w:lvl w:ilvl="0" w:tplc="06F0A9D6">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A47AFE"/>
    <w:multiLevelType w:val="hybridMultilevel"/>
    <w:tmpl w:val="6EDEA7F0"/>
    <w:lvl w:ilvl="0" w:tplc="A6521B06">
      <w:start w:val="1"/>
      <w:numFmt w:val="decimal"/>
      <w:lvlText w:val="%1."/>
      <w:lvlJc w:val="left"/>
      <w:pPr>
        <w:tabs>
          <w:tab w:val="num" w:pos="510"/>
        </w:tabs>
        <w:ind w:left="510" w:hanging="51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nsid w:val="03754C36"/>
    <w:multiLevelType w:val="hybridMultilevel"/>
    <w:tmpl w:val="4D4E2D16"/>
    <w:lvl w:ilvl="0" w:tplc="10DADE78">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E50A4F"/>
    <w:multiLevelType w:val="multilevel"/>
    <w:tmpl w:val="0809001F"/>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5717C17"/>
    <w:multiLevelType w:val="multilevel"/>
    <w:tmpl w:val="AB8CB8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nsid w:val="07D64B3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4B683F"/>
    <w:multiLevelType w:val="multilevel"/>
    <w:tmpl w:val="1132EA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nsid w:val="097739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E0337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1424092"/>
    <w:multiLevelType w:val="hybridMultilevel"/>
    <w:tmpl w:val="320C3E2C"/>
    <w:lvl w:ilvl="0" w:tplc="6374DFAA">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1AF0D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53C429C"/>
    <w:multiLevelType w:val="hybridMultilevel"/>
    <w:tmpl w:val="1478B2CC"/>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18BD38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E3222E4"/>
    <w:multiLevelType w:val="hybridMultilevel"/>
    <w:tmpl w:val="202458F0"/>
    <w:lvl w:ilvl="0" w:tplc="A912C24E">
      <w:start w:val="1"/>
      <w:numFmt w:val="decimal"/>
      <w:lvlText w:val="%1."/>
      <w:lvlJc w:val="left"/>
      <w:pPr>
        <w:tabs>
          <w:tab w:val="num" w:pos="510"/>
        </w:tabs>
        <w:ind w:left="510" w:hanging="510"/>
      </w:pPr>
      <w:rPr>
        <w:rFonts w:hint="default"/>
      </w:rPr>
    </w:lvl>
    <w:lvl w:ilvl="1" w:tplc="A6521B06">
      <w:start w:val="1"/>
      <w:numFmt w:val="decimal"/>
      <w:lvlText w:val="%2."/>
      <w:lvlJc w:val="left"/>
      <w:pPr>
        <w:tabs>
          <w:tab w:val="num" w:pos="1590"/>
        </w:tabs>
        <w:ind w:left="1590" w:hanging="510"/>
      </w:pPr>
      <w:rPr>
        <w:rFonts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22B83356"/>
    <w:multiLevelType w:val="hybridMultilevel"/>
    <w:tmpl w:val="928EFB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6927637"/>
    <w:multiLevelType w:val="multilevel"/>
    <w:tmpl w:val="BF1889A2"/>
    <w:lvl w:ilvl="0">
      <w:start w:val="1"/>
      <w:numFmt w:val="decimal"/>
      <w:lvlText w:val="%1."/>
      <w:lvlJc w:val="left"/>
      <w:pPr>
        <w:tabs>
          <w:tab w:val="num" w:pos="510"/>
        </w:tabs>
        <w:ind w:left="510" w:hanging="51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2AF64AE5"/>
    <w:multiLevelType w:val="hybridMultilevel"/>
    <w:tmpl w:val="5DC6FAE6"/>
    <w:lvl w:ilvl="0" w:tplc="B694F1E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301C4DAE"/>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2551264"/>
    <w:multiLevelType w:val="multilevel"/>
    <w:tmpl w:val="B6E0308E"/>
    <w:lvl w:ilvl="0">
      <w:start w:val="1"/>
      <w:numFmt w:val="decimal"/>
      <w:lvlText w:val="%1."/>
      <w:lvlJc w:val="left"/>
      <w:pPr>
        <w:tabs>
          <w:tab w:val="num" w:pos="0"/>
        </w:tabs>
        <w:ind w:left="0" w:firstLine="0"/>
      </w:pPr>
      <w:rPr>
        <w:rFonts w:hint="default"/>
      </w:rPr>
    </w:lvl>
    <w:lvl w:ilvl="1">
      <w:start w:val="1"/>
      <w:numFmt w:val="lowerLetter"/>
      <w:lvlText w:val="%2."/>
      <w:lvlJc w:val="left"/>
      <w:pPr>
        <w:tabs>
          <w:tab w:val="num" w:pos="397"/>
        </w:tabs>
        <w:ind w:left="397" w:hanging="397"/>
      </w:pPr>
      <w:rPr>
        <w:rFonts w:hint="default"/>
      </w:rPr>
    </w:lvl>
    <w:lvl w:ilvl="2">
      <w:start w:val="1"/>
      <w:numFmt w:val="decimal"/>
      <w:lvlText w:val="%1.%2.%3."/>
      <w:lvlJc w:val="left"/>
      <w:pPr>
        <w:tabs>
          <w:tab w:val="num" w:pos="1701"/>
        </w:tabs>
        <w:ind w:left="1701" w:hanging="981"/>
      </w:pPr>
      <w:rPr>
        <w:rFonts w:hint="default"/>
        <w:color w:val="auto"/>
      </w:rPr>
    </w:lvl>
    <w:lvl w:ilvl="3">
      <w:start w:val="1"/>
      <w:numFmt w:val="decimal"/>
      <w:lvlText w:val="%1.%2.%3.%4."/>
      <w:lvlJc w:val="left"/>
      <w:pPr>
        <w:tabs>
          <w:tab w:val="num" w:pos="0"/>
        </w:tabs>
        <w:ind w:left="2160" w:hanging="720"/>
      </w:pPr>
      <w:rPr>
        <w:rFonts w:hint="default"/>
      </w:rPr>
    </w:lvl>
    <w:lvl w:ilvl="4">
      <w:start w:val="1"/>
      <w:numFmt w:val="decimal"/>
      <w:lvlText w:val="%1.%2.%3.%4.%5."/>
      <w:lvlJc w:val="left"/>
      <w:pPr>
        <w:tabs>
          <w:tab w:val="num" w:pos="0"/>
        </w:tabs>
        <w:ind w:left="2880" w:hanging="720"/>
      </w:pPr>
      <w:rPr>
        <w:rFonts w:hint="default"/>
      </w:rPr>
    </w:lvl>
    <w:lvl w:ilvl="5">
      <w:start w:val="1"/>
      <w:numFmt w:val="decimal"/>
      <w:lvlText w:val="%1.%2.%3.%4.%5.%6."/>
      <w:lvlJc w:val="left"/>
      <w:pPr>
        <w:tabs>
          <w:tab w:val="num" w:pos="0"/>
        </w:tabs>
        <w:ind w:left="3600" w:hanging="720"/>
      </w:pPr>
      <w:rPr>
        <w:rFonts w:hint="default"/>
      </w:rPr>
    </w:lvl>
    <w:lvl w:ilvl="6">
      <w:start w:val="1"/>
      <w:numFmt w:val="decimal"/>
      <w:lvlText w:val="%1.%2.%3.%4.%5.%6.%7."/>
      <w:lvlJc w:val="left"/>
      <w:pPr>
        <w:tabs>
          <w:tab w:val="num" w:pos="0"/>
        </w:tabs>
        <w:ind w:left="4320" w:hanging="720"/>
      </w:pPr>
      <w:rPr>
        <w:rFonts w:hint="default"/>
      </w:rPr>
    </w:lvl>
    <w:lvl w:ilvl="7">
      <w:start w:val="1"/>
      <w:numFmt w:val="decimal"/>
      <w:lvlText w:val="%1.%2.%3.%4.%5.%6.%7.%8."/>
      <w:lvlJc w:val="left"/>
      <w:pPr>
        <w:tabs>
          <w:tab w:val="num" w:pos="0"/>
        </w:tabs>
        <w:ind w:left="5040" w:hanging="720"/>
      </w:pPr>
      <w:rPr>
        <w:rFonts w:hint="default"/>
      </w:rPr>
    </w:lvl>
    <w:lvl w:ilvl="8">
      <w:start w:val="1"/>
      <w:numFmt w:val="decimal"/>
      <w:lvlText w:val="%1.%2.%3.%4.%5.%6.%7.%8.%9."/>
      <w:lvlJc w:val="left"/>
      <w:pPr>
        <w:tabs>
          <w:tab w:val="num" w:pos="0"/>
        </w:tabs>
        <w:ind w:left="5760" w:hanging="720"/>
      </w:pPr>
      <w:rPr>
        <w:rFonts w:hint="default"/>
      </w:rPr>
    </w:lvl>
  </w:abstractNum>
  <w:abstractNum w:abstractNumId="19">
    <w:nsid w:val="337D110A"/>
    <w:multiLevelType w:val="hybridMultilevel"/>
    <w:tmpl w:val="2720571E"/>
    <w:lvl w:ilvl="0" w:tplc="60D423B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3B27229"/>
    <w:multiLevelType w:val="hybridMultilevel"/>
    <w:tmpl w:val="BF1889A2"/>
    <w:lvl w:ilvl="0" w:tplc="A912C24E">
      <w:start w:val="1"/>
      <w:numFmt w:val="decimal"/>
      <w:lvlText w:val="%1."/>
      <w:lvlJc w:val="left"/>
      <w:pPr>
        <w:tabs>
          <w:tab w:val="num" w:pos="510"/>
        </w:tabs>
        <w:ind w:left="510" w:hanging="51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nsid w:val="35647A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69831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6B46525"/>
    <w:multiLevelType w:val="hybridMultilevel"/>
    <w:tmpl w:val="A13E400C"/>
    <w:lvl w:ilvl="0" w:tplc="9EAA4B78">
      <w:start w:val="1"/>
      <w:numFmt w:val="decimal"/>
      <w:lvlText w:val="%1."/>
      <w:lvlJc w:val="left"/>
      <w:pPr>
        <w:tabs>
          <w:tab w:val="num" w:pos="436"/>
        </w:tabs>
        <w:ind w:left="436" w:hanging="436"/>
      </w:pPr>
      <w:rPr>
        <w:rFonts w:ascii="Arial" w:hAnsi="Arial" w:hint="default"/>
        <w:color w:val="auto"/>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8F146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3B5397E"/>
    <w:multiLevelType w:val="hybridMultilevel"/>
    <w:tmpl w:val="DAF6AA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424564F"/>
    <w:multiLevelType w:val="hybridMultilevel"/>
    <w:tmpl w:val="96303F92"/>
    <w:lvl w:ilvl="0" w:tplc="A912C24E">
      <w:start w:val="1"/>
      <w:numFmt w:val="decimal"/>
      <w:lvlText w:val="%1."/>
      <w:lvlJc w:val="left"/>
      <w:pPr>
        <w:tabs>
          <w:tab w:val="num" w:pos="510"/>
        </w:tabs>
        <w:ind w:left="510" w:hanging="51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44C0386D"/>
    <w:multiLevelType w:val="singleLevel"/>
    <w:tmpl w:val="4A4CA866"/>
    <w:lvl w:ilvl="0">
      <w:start w:val="1"/>
      <w:numFmt w:val="decimal"/>
      <w:lvlText w:val="%1."/>
      <w:lvlJc w:val="left"/>
      <w:pPr>
        <w:tabs>
          <w:tab w:val="num" w:pos="360"/>
        </w:tabs>
        <w:ind w:left="360" w:hanging="360"/>
      </w:pPr>
      <w:rPr>
        <w:rFonts w:hint="default"/>
        <w:color w:val="auto"/>
      </w:rPr>
    </w:lvl>
  </w:abstractNum>
  <w:abstractNum w:abstractNumId="28">
    <w:nsid w:val="4FBA5DC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05347E5"/>
    <w:multiLevelType w:val="multilevel"/>
    <w:tmpl w:val="C7B2A9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nsid w:val="55765F66"/>
    <w:multiLevelType w:val="hybridMultilevel"/>
    <w:tmpl w:val="F69C7B28"/>
    <w:lvl w:ilvl="0" w:tplc="0F069A74">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614742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8F1584B"/>
    <w:multiLevelType w:val="hybridMultilevel"/>
    <w:tmpl w:val="4D4E2D16"/>
    <w:lvl w:ilvl="0" w:tplc="10DADE78">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F8C371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AA53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59C58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5BD5051"/>
    <w:multiLevelType w:val="hybridMultilevel"/>
    <w:tmpl w:val="08C27F12"/>
    <w:lvl w:ilvl="0" w:tplc="DDF6A486">
      <w:start w:val="1"/>
      <w:numFmt w:val="decimal"/>
      <w:lvlText w:val="%1."/>
      <w:lvlJc w:val="left"/>
      <w:pPr>
        <w:tabs>
          <w:tab w:val="num" w:pos="510"/>
        </w:tabs>
        <w:ind w:left="510" w:hanging="510"/>
      </w:pPr>
      <w:rPr>
        <w:rFonts w:hint="default"/>
        <w:color w:val="auto"/>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nsid w:val="66C9097B"/>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F10CD"/>
    <w:multiLevelType w:val="multilevel"/>
    <w:tmpl w:val="202458F0"/>
    <w:lvl w:ilvl="0">
      <w:start w:val="1"/>
      <w:numFmt w:val="decimal"/>
      <w:lvlText w:val="%1."/>
      <w:lvlJc w:val="left"/>
      <w:pPr>
        <w:tabs>
          <w:tab w:val="num" w:pos="510"/>
        </w:tabs>
        <w:ind w:left="510" w:hanging="510"/>
      </w:pPr>
      <w:rPr>
        <w:rFonts w:hint="default"/>
      </w:rPr>
    </w:lvl>
    <w:lvl w:ilvl="1">
      <w:start w:val="1"/>
      <w:numFmt w:val="decimal"/>
      <w:lvlText w:val="%2."/>
      <w:lvlJc w:val="left"/>
      <w:pPr>
        <w:tabs>
          <w:tab w:val="num" w:pos="1590"/>
        </w:tabs>
        <w:ind w:left="1590" w:hanging="51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68A30FD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F86464F"/>
    <w:multiLevelType w:val="hybridMultilevel"/>
    <w:tmpl w:val="4D4E2D16"/>
    <w:lvl w:ilvl="0" w:tplc="10DADE78">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35B2A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5453A69"/>
    <w:multiLevelType w:val="hybridMultilevel"/>
    <w:tmpl w:val="15E2FE68"/>
    <w:lvl w:ilvl="0" w:tplc="10DADE78">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5C97411"/>
    <w:multiLevelType w:val="hybridMultilevel"/>
    <w:tmpl w:val="4D4E2D16"/>
    <w:lvl w:ilvl="0" w:tplc="10DADE78">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E171E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
  </w:num>
  <w:num w:numId="3">
    <w:abstractNumId w:val="13"/>
  </w:num>
  <w:num w:numId="4">
    <w:abstractNumId w:val="26"/>
  </w:num>
  <w:num w:numId="5">
    <w:abstractNumId w:val="29"/>
  </w:num>
  <w:num w:numId="6">
    <w:abstractNumId w:val="4"/>
  </w:num>
  <w:num w:numId="7">
    <w:abstractNumId w:val="6"/>
  </w:num>
  <w:num w:numId="8">
    <w:abstractNumId w:val="27"/>
  </w:num>
  <w:num w:numId="9">
    <w:abstractNumId w:val="38"/>
  </w:num>
  <w:num w:numId="10">
    <w:abstractNumId w:val="20"/>
  </w:num>
  <w:num w:numId="11">
    <w:abstractNumId w:val="15"/>
  </w:num>
  <w:num w:numId="12">
    <w:abstractNumId w:val="36"/>
  </w:num>
  <w:num w:numId="13">
    <w:abstractNumId w:val="32"/>
  </w:num>
  <w:num w:numId="14">
    <w:abstractNumId w:val="42"/>
  </w:num>
  <w:num w:numId="15">
    <w:abstractNumId w:val="40"/>
  </w:num>
  <w:num w:numId="16">
    <w:abstractNumId w:val="43"/>
  </w:num>
  <w:num w:numId="17">
    <w:abstractNumId w:val="2"/>
  </w:num>
  <w:num w:numId="18">
    <w:abstractNumId w:val="33"/>
  </w:num>
  <w:num w:numId="19">
    <w:abstractNumId w:val="8"/>
  </w:num>
  <w:num w:numId="20">
    <w:abstractNumId w:val="28"/>
  </w:num>
  <w:num w:numId="21">
    <w:abstractNumId w:val="5"/>
  </w:num>
  <w:num w:numId="22">
    <w:abstractNumId w:val="41"/>
  </w:num>
  <w:num w:numId="23">
    <w:abstractNumId w:val="31"/>
  </w:num>
  <w:num w:numId="24">
    <w:abstractNumId w:val="10"/>
  </w:num>
  <w:num w:numId="25">
    <w:abstractNumId w:val="44"/>
  </w:num>
  <w:num w:numId="26">
    <w:abstractNumId w:val="21"/>
  </w:num>
  <w:num w:numId="27">
    <w:abstractNumId w:val="17"/>
  </w:num>
  <w:num w:numId="28">
    <w:abstractNumId w:val="34"/>
  </w:num>
  <w:num w:numId="29">
    <w:abstractNumId w:val="35"/>
  </w:num>
  <w:num w:numId="30">
    <w:abstractNumId w:val="0"/>
  </w:num>
  <w:num w:numId="31">
    <w:abstractNumId w:val="22"/>
  </w:num>
  <w:num w:numId="32">
    <w:abstractNumId w:val="7"/>
  </w:num>
  <w:num w:numId="33">
    <w:abstractNumId w:val="37"/>
  </w:num>
  <w:num w:numId="34">
    <w:abstractNumId w:val="19"/>
  </w:num>
  <w:num w:numId="35">
    <w:abstractNumId w:val="3"/>
  </w:num>
  <w:num w:numId="36">
    <w:abstractNumId w:val="16"/>
  </w:num>
  <w:num w:numId="37">
    <w:abstractNumId w:val="11"/>
  </w:num>
  <w:num w:numId="38">
    <w:abstractNumId w:val="12"/>
  </w:num>
  <w:num w:numId="39">
    <w:abstractNumId w:val="23"/>
  </w:num>
  <w:num w:numId="40">
    <w:abstractNumId w:val="25"/>
  </w:num>
  <w:num w:numId="41">
    <w:abstractNumId w:val="9"/>
  </w:num>
  <w:num w:numId="42">
    <w:abstractNumId w:val="30"/>
  </w:num>
  <w:num w:numId="43">
    <w:abstractNumId w:val="14"/>
  </w:num>
  <w:num w:numId="44">
    <w:abstractNumId w:val="39"/>
  </w:num>
  <w:num w:numId="45">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7"/>
  <w:proofState w:spelling="clean" w:grammar="clean"/>
  <w:stylePaneFormatFilter w:val="3701"/>
  <w:trackRevisions/>
  <w:doNotTrackMoves/>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
  <w:rsids>
    <w:rsidRoot w:val="00DC59CB"/>
    <w:rsid w:val="000026C1"/>
    <w:rsid w:val="00003A12"/>
    <w:rsid w:val="00005686"/>
    <w:rsid w:val="000058C2"/>
    <w:rsid w:val="00007727"/>
    <w:rsid w:val="00010C46"/>
    <w:rsid w:val="00011CBB"/>
    <w:rsid w:val="00012327"/>
    <w:rsid w:val="00012B8F"/>
    <w:rsid w:val="00017A1E"/>
    <w:rsid w:val="00017C66"/>
    <w:rsid w:val="00025166"/>
    <w:rsid w:val="00030590"/>
    <w:rsid w:val="000349E9"/>
    <w:rsid w:val="00034CBD"/>
    <w:rsid w:val="00040ED6"/>
    <w:rsid w:val="00043CBA"/>
    <w:rsid w:val="00046B28"/>
    <w:rsid w:val="0005064E"/>
    <w:rsid w:val="000523D0"/>
    <w:rsid w:val="00055586"/>
    <w:rsid w:val="000630B8"/>
    <w:rsid w:val="000641B7"/>
    <w:rsid w:val="00070932"/>
    <w:rsid w:val="0007317B"/>
    <w:rsid w:val="000731B6"/>
    <w:rsid w:val="00075A52"/>
    <w:rsid w:val="000762EF"/>
    <w:rsid w:val="00076B58"/>
    <w:rsid w:val="00083CB5"/>
    <w:rsid w:val="00084151"/>
    <w:rsid w:val="000848BE"/>
    <w:rsid w:val="0008496A"/>
    <w:rsid w:val="00085C36"/>
    <w:rsid w:val="0008664E"/>
    <w:rsid w:val="0009055A"/>
    <w:rsid w:val="00094376"/>
    <w:rsid w:val="000A019E"/>
    <w:rsid w:val="000A064A"/>
    <w:rsid w:val="000A25C1"/>
    <w:rsid w:val="000A36B4"/>
    <w:rsid w:val="000A3B01"/>
    <w:rsid w:val="000A6910"/>
    <w:rsid w:val="000B1967"/>
    <w:rsid w:val="000C2995"/>
    <w:rsid w:val="000C4018"/>
    <w:rsid w:val="000C6BAE"/>
    <w:rsid w:val="000C6D00"/>
    <w:rsid w:val="000C746A"/>
    <w:rsid w:val="000C77D0"/>
    <w:rsid w:val="000D0332"/>
    <w:rsid w:val="000D17B7"/>
    <w:rsid w:val="000D2276"/>
    <w:rsid w:val="000D3E0C"/>
    <w:rsid w:val="000D5FC4"/>
    <w:rsid w:val="000D6EA0"/>
    <w:rsid w:val="000E378B"/>
    <w:rsid w:val="000E3A6F"/>
    <w:rsid w:val="000E5379"/>
    <w:rsid w:val="000E59E9"/>
    <w:rsid w:val="000E6108"/>
    <w:rsid w:val="000E6EAE"/>
    <w:rsid w:val="000F0D6C"/>
    <w:rsid w:val="000F51F3"/>
    <w:rsid w:val="000F74C1"/>
    <w:rsid w:val="000F7D7B"/>
    <w:rsid w:val="00100AA0"/>
    <w:rsid w:val="001014BA"/>
    <w:rsid w:val="0010191C"/>
    <w:rsid w:val="0010528B"/>
    <w:rsid w:val="001069EF"/>
    <w:rsid w:val="001126FA"/>
    <w:rsid w:val="00113A06"/>
    <w:rsid w:val="0011512F"/>
    <w:rsid w:val="00116DBA"/>
    <w:rsid w:val="00125401"/>
    <w:rsid w:val="0012755E"/>
    <w:rsid w:val="001300BC"/>
    <w:rsid w:val="0013385F"/>
    <w:rsid w:val="00137880"/>
    <w:rsid w:val="001422AD"/>
    <w:rsid w:val="00142CBF"/>
    <w:rsid w:val="001438D5"/>
    <w:rsid w:val="00144977"/>
    <w:rsid w:val="00145E77"/>
    <w:rsid w:val="00145F3C"/>
    <w:rsid w:val="001464E6"/>
    <w:rsid w:val="00151BDD"/>
    <w:rsid w:val="00151F78"/>
    <w:rsid w:val="001525B6"/>
    <w:rsid w:val="001535BF"/>
    <w:rsid w:val="00155B8D"/>
    <w:rsid w:val="0015653C"/>
    <w:rsid w:val="001601EC"/>
    <w:rsid w:val="0016290F"/>
    <w:rsid w:val="00164961"/>
    <w:rsid w:val="00164C6A"/>
    <w:rsid w:val="001715E8"/>
    <w:rsid w:val="0017161D"/>
    <w:rsid w:val="0017257F"/>
    <w:rsid w:val="00173947"/>
    <w:rsid w:val="00173F14"/>
    <w:rsid w:val="001746EB"/>
    <w:rsid w:val="00185FEE"/>
    <w:rsid w:val="00186994"/>
    <w:rsid w:val="001932E7"/>
    <w:rsid w:val="001A0C59"/>
    <w:rsid w:val="001A230D"/>
    <w:rsid w:val="001A3E06"/>
    <w:rsid w:val="001A4576"/>
    <w:rsid w:val="001A5D59"/>
    <w:rsid w:val="001B0C9B"/>
    <w:rsid w:val="001B0E4B"/>
    <w:rsid w:val="001B0F65"/>
    <w:rsid w:val="001B1A21"/>
    <w:rsid w:val="001B299A"/>
    <w:rsid w:val="001B330B"/>
    <w:rsid w:val="001B5557"/>
    <w:rsid w:val="001B6805"/>
    <w:rsid w:val="001B6F11"/>
    <w:rsid w:val="001B798C"/>
    <w:rsid w:val="001C0AF0"/>
    <w:rsid w:val="001C27D4"/>
    <w:rsid w:val="001C3E48"/>
    <w:rsid w:val="001C4338"/>
    <w:rsid w:val="001C5732"/>
    <w:rsid w:val="001D269C"/>
    <w:rsid w:val="001D454E"/>
    <w:rsid w:val="001D5615"/>
    <w:rsid w:val="001D5EBD"/>
    <w:rsid w:val="001D5EF3"/>
    <w:rsid w:val="001D603C"/>
    <w:rsid w:val="001D62CA"/>
    <w:rsid w:val="001D791F"/>
    <w:rsid w:val="001E1080"/>
    <w:rsid w:val="001E10CB"/>
    <w:rsid w:val="001E190F"/>
    <w:rsid w:val="001E3037"/>
    <w:rsid w:val="001F2AB6"/>
    <w:rsid w:val="001F2ABB"/>
    <w:rsid w:val="001F4804"/>
    <w:rsid w:val="001F5365"/>
    <w:rsid w:val="001F653D"/>
    <w:rsid w:val="001F7795"/>
    <w:rsid w:val="0020142D"/>
    <w:rsid w:val="00201CB7"/>
    <w:rsid w:val="00210DC9"/>
    <w:rsid w:val="002118DC"/>
    <w:rsid w:val="00212122"/>
    <w:rsid w:val="00212802"/>
    <w:rsid w:val="0021394D"/>
    <w:rsid w:val="0021515D"/>
    <w:rsid w:val="00215163"/>
    <w:rsid w:val="00215608"/>
    <w:rsid w:val="00222972"/>
    <w:rsid w:val="00225ED1"/>
    <w:rsid w:val="00226824"/>
    <w:rsid w:val="00227B05"/>
    <w:rsid w:val="0023154F"/>
    <w:rsid w:val="0024678C"/>
    <w:rsid w:val="00250DB6"/>
    <w:rsid w:val="002520E7"/>
    <w:rsid w:val="00253985"/>
    <w:rsid w:val="00254FE9"/>
    <w:rsid w:val="00260C14"/>
    <w:rsid w:val="00264308"/>
    <w:rsid w:val="00264FDD"/>
    <w:rsid w:val="00265E05"/>
    <w:rsid w:val="0026627F"/>
    <w:rsid w:val="002701E9"/>
    <w:rsid w:val="002744E1"/>
    <w:rsid w:val="00274C12"/>
    <w:rsid w:val="002750D9"/>
    <w:rsid w:val="00275374"/>
    <w:rsid w:val="002809F7"/>
    <w:rsid w:val="00283170"/>
    <w:rsid w:val="002849C6"/>
    <w:rsid w:val="00287D05"/>
    <w:rsid w:val="00290F76"/>
    <w:rsid w:val="00292102"/>
    <w:rsid w:val="00296991"/>
    <w:rsid w:val="00297C8F"/>
    <w:rsid w:val="002A1DB6"/>
    <w:rsid w:val="002A22FC"/>
    <w:rsid w:val="002A2AA3"/>
    <w:rsid w:val="002A47B2"/>
    <w:rsid w:val="002A7A47"/>
    <w:rsid w:val="002A7B05"/>
    <w:rsid w:val="002B0269"/>
    <w:rsid w:val="002B38F3"/>
    <w:rsid w:val="002B7C5B"/>
    <w:rsid w:val="002C150D"/>
    <w:rsid w:val="002C3890"/>
    <w:rsid w:val="002C3C57"/>
    <w:rsid w:val="002C47A5"/>
    <w:rsid w:val="002C5ABB"/>
    <w:rsid w:val="002C747E"/>
    <w:rsid w:val="002C784D"/>
    <w:rsid w:val="002D01C2"/>
    <w:rsid w:val="002D0906"/>
    <w:rsid w:val="002D4284"/>
    <w:rsid w:val="002D554B"/>
    <w:rsid w:val="002D5727"/>
    <w:rsid w:val="002D6F5F"/>
    <w:rsid w:val="002D6FBA"/>
    <w:rsid w:val="002E014D"/>
    <w:rsid w:val="002E0A37"/>
    <w:rsid w:val="002E14D0"/>
    <w:rsid w:val="002E58D5"/>
    <w:rsid w:val="002E5ACB"/>
    <w:rsid w:val="002F1AB5"/>
    <w:rsid w:val="002F447F"/>
    <w:rsid w:val="002F5945"/>
    <w:rsid w:val="003030A8"/>
    <w:rsid w:val="00304091"/>
    <w:rsid w:val="0031365F"/>
    <w:rsid w:val="0031592F"/>
    <w:rsid w:val="0031778D"/>
    <w:rsid w:val="00321A29"/>
    <w:rsid w:val="00323D4B"/>
    <w:rsid w:val="00324490"/>
    <w:rsid w:val="003266A0"/>
    <w:rsid w:val="00326E12"/>
    <w:rsid w:val="00334C6C"/>
    <w:rsid w:val="00340546"/>
    <w:rsid w:val="003406D5"/>
    <w:rsid w:val="00351517"/>
    <w:rsid w:val="00351A43"/>
    <w:rsid w:val="00356059"/>
    <w:rsid w:val="00356679"/>
    <w:rsid w:val="00356E90"/>
    <w:rsid w:val="00357F5A"/>
    <w:rsid w:val="00364F09"/>
    <w:rsid w:val="003668B9"/>
    <w:rsid w:val="0037054A"/>
    <w:rsid w:val="003748AE"/>
    <w:rsid w:val="00382131"/>
    <w:rsid w:val="00385492"/>
    <w:rsid w:val="00392ECB"/>
    <w:rsid w:val="00394100"/>
    <w:rsid w:val="00395A9D"/>
    <w:rsid w:val="0039617B"/>
    <w:rsid w:val="003A27A1"/>
    <w:rsid w:val="003A2E29"/>
    <w:rsid w:val="003A5443"/>
    <w:rsid w:val="003A5641"/>
    <w:rsid w:val="003A7227"/>
    <w:rsid w:val="003B2E8A"/>
    <w:rsid w:val="003B2FCF"/>
    <w:rsid w:val="003B3E9D"/>
    <w:rsid w:val="003C06B0"/>
    <w:rsid w:val="003C1852"/>
    <w:rsid w:val="003C19E9"/>
    <w:rsid w:val="003C2AD3"/>
    <w:rsid w:val="003C36A0"/>
    <w:rsid w:val="003C392C"/>
    <w:rsid w:val="003C6489"/>
    <w:rsid w:val="003C6C3F"/>
    <w:rsid w:val="003C7FC2"/>
    <w:rsid w:val="003D10B6"/>
    <w:rsid w:val="003D2D35"/>
    <w:rsid w:val="003D52A1"/>
    <w:rsid w:val="003D657A"/>
    <w:rsid w:val="003D7430"/>
    <w:rsid w:val="003D7A10"/>
    <w:rsid w:val="003E421D"/>
    <w:rsid w:val="003E49B1"/>
    <w:rsid w:val="003E6D2E"/>
    <w:rsid w:val="003F2FD9"/>
    <w:rsid w:val="003F3C97"/>
    <w:rsid w:val="003F4252"/>
    <w:rsid w:val="003F5492"/>
    <w:rsid w:val="003F75C8"/>
    <w:rsid w:val="004022EA"/>
    <w:rsid w:val="00404925"/>
    <w:rsid w:val="004066FD"/>
    <w:rsid w:val="00412C1F"/>
    <w:rsid w:val="00415B81"/>
    <w:rsid w:val="004160F8"/>
    <w:rsid w:val="004161DE"/>
    <w:rsid w:val="00416EA5"/>
    <w:rsid w:val="004207EC"/>
    <w:rsid w:val="00421461"/>
    <w:rsid w:val="00424318"/>
    <w:rsid w:val="00425D2C"/>
    <w:rsid w:val="00435E16"/>
    <w:rsid w:val="00440F2D"/>
    <w:rsid w:val="00442E89"/>
    <w:rsid w:val="00445ACB"/>
    <w:rsid w:val="004468D7"/>
    <w:rsid w:val="00454B70"/>
    <w:rsid w:val="004553D5"/>
    <w:rsid w:val="00455BE9"/>
    <w:rsid w:val="00455DD9"/>
    <w:rsid w:val="00457233"/>
    <w:rsid w:val="00465921"/>
    <w:rsid w:val="0047036D"/>
    <w:rsid w:val="004703D9"/>
    <w:rsid w:val="0047092E"/>
    <w:rsid w:val="00480C35"/>
    <w:rsid w:val="00483C38"/>
    <w:rsid w:val="00483D6F"/>
    <w:rsid w:val="00486594"/>
    <w:rsid w:val="00486692"/>
    <w:rsid w:val="004878C2"/>
    <w:rsid w:val="00492337"/>
    <w:rsid w:val="0049250F"/>
    <w:rsid w:val="004A2D3C"/>
    <w:rsid w:val="004A4F76"/>
    <w:rsid w:val="004A61DD"/>
    <w:rsid w:val="004B00D5"/>
    <w:rsid w:val="004B140D"/>
    <w:rsid w:val="004B1C0F"/>
    <w:rsid w:val="004B21B0"/>
    <w:rsid w:val="004B4BAA"/>
    <w:rsid w:val="004B4EB5"/>
    <w:rsid w:val="004C372F"/>
    <w:rsid w:val="004C419E"/>
    <w:rsid w:val="004C5147"/>
    <w:rsid w:val="004C51C7"/>
    <w:rsid w:val="004C5273"/>
    <w:rsid w:val="004C5355"/>
    <w:rsid w:val="004D02D6"/>
    <w:rsid w:val="004E19D5"/>
    <w:rsid w:val="004E2032"/>
    <w:rsid w:val="004E3B3A"/>
    <w:rsid w:val="004E49B2"/>
    <w:rsid w:val="004F08B6"/>
    <w:rsid w:val="004F153D"/>
    <w:rsid w:val="004F3AFB"/>
    <w:rsid w:val="004F4664"/>
    <w:rsid w:val="0050062A"/>
    <w:rsid w:val="00501F94"/>
    <w:rsid w:val="005061EE"/>
    <w:rsid w:val="00507170"/>
    <w:rsid w:val="005119C6"/>
    <w:rsid w:val="005129E6"/>
    <w:rsid w:val="00515CE7"/>
    <w:rsid w:val="00516D87"/>
    <w:rsid w:val="00517174"/>
    <w:rsid w:val="00521216"/>
    <w:rsid w:val="00522EC2"/>
    <w:rsid w:val="00523C87"/>
    <w:rsid w:val="00523D58"/>
    <w:rsid w:val="00527470"/>
    <w:rsid w:val="00534129"/>
    <w:rsid w:val="00535668"/>
    <w:rsid w:val="005356D6"/>
    <w:rsid w:val="00535A02"/>
    <w:rsid w:val="00540AD7"/>
    <w:rsid w:val="005434BA"/>
    <w:rsid w:val="00543B8C"/>
    <w:rsid w:val="005440A7"/>
    <w:rsid w:val="00544112"/>
    <w:rsid w:val="00545815"/>
    <w:rsid w:val="00546C4A"/>
    <w:rsid w:val="00547357"/>
    <w:rsid w:val="0054788C"/>
    <w:rsid w:val="0056500A"/>
    <w:rsid w:val="005651D8"/>
    <w:rsid w:val="0057034E"/>
    <w:rsid w:val="00570BD7"/>
    <w:rsid w:val="005713CE"/>
    <w:rsid w:val="00572658"/>
    <w:rsid w:val="00572866"/>
    <w:rsid w:val="00574427"/>
    <w:rsid w:val="0057610B"/>
    <w:rsid w:val="0058089D"/>
    <w:rsid w:val="00580D5A"/>
    <w:rsid w:val="00581F27"/>
    <w:rsid w:val="00582AC0"/>
    <w:rsid w:val="00583147"/>
    <w:rsid w:val="00583893"/>
    <w:rsid w:val="00587C4D"/>
    <w:rsid w:val="00591321"/>
    <w:rsid w:val="005915B4"/>
    <w:rsid w:val="005927EB"/>
    <w:rsid w:val="005928EA"/>
    <w:rsid w:val="005A1632"/>
    <w:rsid w:val="005A22D9"/>
    <w:rsid w:val="005A656B"/>
    <w:rsid w:val="005B2FCD"/>
    <w:rsid w:val="005B7D23"/>
    <w:rsid w:val="005C0721"/>
    <w:rsid w:val="005C2F5E"/>
    <w:rsid w:val="005C4422"/>
    <w:rsid w:val="005D19F9"/>
    <w:rsid w:val="005D3D71"/>
    <w:rsid w:val="005D4166"/>
    <w:rsid w:val="005D52E5"/>
    <w:rsid w:val="005D5690"/>
    <w:rsid w:val="005D7C31"/>
    <w:rsid w:val="005E182C"/>
    <w:rsid w:val="005E460B"/>
    <w:rsid w:val="005E6710"/>
    <w:rsid w:val="005E6CFC"/>
    <w:rsid w:val="005E7456"/>
    <w:rsid w:val="005F30EA"/>
    <w:rsid w:val="005F35F3"/>
    <w:rsid w:val="005F404E"/>
    <w:rsid w:val="005F6FFE"/>
    <w:rsid w:val="00600968"/>
    <w:rsid w:val="00601AC2"/>
    <w:rsid w:val="00605CF6"/>
    <w:rsid w:val="00606446"/>
    <w:rsid w:val="006065BA"/>
    <w:rsid w:val="00610FEA"/>
    <w:rsid w:val="00614A31"/>
    <w:rsid w:val="006231CE"/>
    <w:rsid w:val="00627C93"/>
    <w:rsid w:val="00632DD2"/>
    <w:rsid w:val="00636AD4"/>
    <w:rsid w:val="00640DE5"/>
    <w:rsid w:val="0064539C"/>
    <w:rsid w:val="00646766"/>
    <w:rsid w:val="0065161E"/>
    <w:rsid w:val="00655071"/>
    <w:rsid w:val="00657254"/>
    <w:rsid w:val="006618F5"/>
    <w:rsid w:val="00663306"/>
    <w:rsid w:val="00663B1D"/>
    <w:rsid w:val="00671BD5"/>
    <w:rsid w:val="00671FA8"/>
    <w:rsid w:val="0068320E"/>
    <w:rsid w:val="0068408B"/>
    <w:rsid w:val="006852C6"/>
    <w:rsid w:val="00685462"/>
    <w:rsid w:val="00690514"/>
    <w:rsid w:val="00691E42"/>
    <w:rsid w:val="00692280"/>
    <w:rsid w:val="00692FBF"/>
    <w:rsid w:val="006A08DA"/>
    <w:rsid w:val="006B2AA3"/>
    <w:rsid w:val="006B34B4"/>
    <w:rsid w:val="006B5607"/>
    <w:rsid w:val="006B76B4"/>
    <w:rsid w:val="006C73FB"/>
    <w:rsid w:val="006D0FBA"/>
    <w:rsid w:val="006D3BF6"/>
    <w:rsid w:val="006D5A2E"/>
    <w:rsid w:val="006D6451"/>
    <w:rsid w:val="006E0B76"/>
    <w:rsid w:val="006E0F4B"/>
    <w:rsid w:val="006E205A"/>
    <w:rsid w:val="006E23BF"/>
    <w:rsid w:val="006E61F2"/>
    <w:rsid w:val="006E74F2"/>
    <w:rsid w:val="006F1F13"/>
    <w:rsid w:val="006F280F"/>
    <w:rsid w:val="006F3D27"/>
    <w:rsid w:val="006F53AF"/>
    <w:rsid w:val="006F5EF3"/>
    <w:rsid w:val="006F7B04"/>
    <w:rsid w:val="006F7EA6"/>
    <w:rsid w:val="00702134"/>
    <w:rsid w:val="00702F48"/>
    <w:rsid w:val="00714ACE"/>
    <w:rsid w:val="00714F6D"/>
    <w:rsid w:val="00727E96"/>
    <w:rsid w:val="007333E6"/>
    <w:rsid w:val="00741F9B"/>
    <w:rsid w:val="00742843"/>
    <w:rsid w:val="00742E9A"/>
    <w:rsid w:val="00743214"/>
    <w:rsid w:val="00743CAB"/>
    <w:rsid w:val="0074527E"/>
    <w:rsid w:val="0074664A"/>
    <w:rsid w:val="00747F5F"/>
    <w:rsid w:val="00750794"/>
    <w:rsid w:val="00750F80"/>
    <w:rsid w:val="0075274F"/>
    <w:rsid w:val="0075479E"/>
    <w:rsid w:val="00754A09"/>
    <w:rsid w:val="00756C30"/>
    <w:rsid w:val="00757237"/>
    <w:rsid w:val="00757A7F"/>
    <w:rsid w:val="00761652"/>
    <w:rsid w:val="0076659B"/>
    <w:rsid w:val="00767632"/>
    <w:rsid w:val="0076798D"/>
    <w:rsid w:val="00771DEF"/>
    <w:rsid w:val="007748D5"/>
    <w:rsid w:val="00775191"/>
    <w:rsid w:val="007764DD"/>
    <w:rsid w:val="0077669F"/>
    <w:rsid w:val="00777D63"/>
    <w:rsid w:val="00784C1D"/>
    <w:rsid w:val="00784F46"/>
    <w:rsid w:val="00785E21"/>
    <w:rsid w:val="00786FF3"/>
    <w:rsid w:val="0078745B"/>
    <w:rsid w:val="007901F8"/>
    <w:rsid w:val="0079136F"/>
    <w:rsid w:val="00792363"/>
    <w:rsid w:val="00794AB8"/>
    <w:rsid w:val="00795D7F"/>
    <w:rsid w:val="00797646"/>
    <w:rsid w:val="007A251B"/>
    <w:rsid w:val="007A5EEE"/>
    <w:rsid w:val="007B5BE8"/>
    <w:rsid w:val="007C089B"/>
    <w:rsid w:val="007C17C8"/>
    <w:rsid w:val="007C24DC"/>
    <w:rsid w:val="007C53BE"/>
    <w:rsid w:val="007C63A2"/>
    <w:rsid w:val="007C7574"/>
    <w:rsid w:val="007D05F7"/>
    <w:rsid w:val="007D18C1"/>
    <w:rsid w:val="007D5E80"/>
    <w:rsid w:val="007D6308"/>
    <w:rsid w:val="007D713E"/>
    <w:rsid w:val="007D7617"/>
    <w:rsid w:val="007E1C48"/>
    <w:rsid w:val="007E4992"/>
    <w:rsid w:val="007E49EA"/>
    <w:rsid w:val="007E662A"/>
    <w:rsid w:val="007E7151"/>
    <w:rsid w:val="007F0171"/>
    <w:rsid w:val="007F1208"/>
    <w:rsid w:val="007F1B8A"/>
    <w:rsid w:val="007F1CCB"/>
    <w:rsid w:val="007F62D9"/>
    <w:rsid w:val="007F7F04"/>
    <w:rsid w:val="00800B98"/>
    <w:rsid w:val="008067DA"/>
    <w:rsid w:val="008070DD"/>
    <w:rsid w:val="00810891"/>
    <w:rsid w:val="00811CFA"/>
    <w:rsid w:val="00812669"/>
    <w:rsid w:val="00813AB3"/>
    <w:rsid w:val="008152E0"/>
    <w:rsid w:val="008217C2"/>
    <w:rsid w:val="00821A48"/>
    <w:rsid w:val="008313A6"/>
    <w:rsid w:val="00834733"/>
    <w:rsid w:val="00834ECC"/>
    <w:rsid w:val="0083772C"/>
    <w:rsid w:val="0084355A"/>
    <w:rsid w:val="00843FB3"/>
    <w:rsid w:val="00844913"/>
    <w:rsid w:val="00845BA1"/>
    <w:rsid w:val="00853689"/>
    <w:rsid w:val="00853972"/>
    <w:rsid w:val="00854898"/>
    <w:rsid w:val="00864451"/>
    <w:rsid w:val="00864736"/>
    <w:rsid w:val="008656DE"/>
    <w:rsid w:val="008708E3"/>
    <w:rsid w:val="008713A7"/>
    <w:rsid w:val="00874869"/>
    <w:rsid w:val="0087650D"/>
    <w:rsid w:val="00877036"/>
    <w:rsid w:val="00877D3F"/>
    <w:rsid w:val="00883721"/>
    <w:rsid w:val="00885CBE"/>
    <w:rsid w:val="0089142E"/>
    <w:rsid w:val="008929AA"/>
    <w:rsid w:val="008937CC"/>
    <w:rsid w:val="008A07E7"/>
    <w:rsid w:val="008A0D23"/>
    <w:rsid w:val="008A2E7A"/>
    <w:rsid w:val="008A3AEF"/>
    <w:rsid w:val="008A4836"/>
    <w:rsid w:val="008A49C4"/>
    <w:rsid w:val="008A747B"/>
    <w:rsid w:val="008A7E85"/>
    <w:rsid w:val="008C1A97"/>
    <w:rsid w:val="008C2E55"/>
    <w:rsid w:val="008C47A8"/>
    <w:rsid w:val="008C58DC"/>
    <w:rsid w:val="008C7B3C"/>
    <w:rsid w:val="008D048D"/>
    <w:rsid w:val="008D1784"/>
    <w:rsid w:val="008D1B01"/>
    <w:rsid w:val="008D2427"/>
    <w:rsid w:val="008D28A6"/>
    <w:rsid w:val="008D4303"/>
    <w:rsid w:val="008D4CA0"/>
    <w:rsid w:val="008D5633"/>
    <w:rsid w:val="008D7E5A"/>
    <w:rsid w:val="008E0C45"/>
    <w:rsid w:val="008E40D1"/>
    <w:rsid w:val="008E564E"/>
    <w:rsid w:val="008E6245"/>
    <w:rsid w:val="008E6D7F"/>
    <w:rsid w:val="008F5198"/>
    <w:rsid w:val="008F6F10"/>
    <w:rsid w:val="008F7569"/>
    <w:rsid w:val="0090382E"/>
    <w:rsid w:val="00904B8C"/>
    <w:rsid w:val="00905B77"/>
    <w:rsid w:val="00910AED"/>
    <w:rsid w:val="00911391"/>
    <w:rsid w:val="009178B5"/>
    <w:rsid w:val="009179F3"/>
    <w:rsid w:val="00920217"/>
    <w:rsid w:val="009210B2"/>
    <w:rsid w:val="00921AB8"/>
    <w:rsid w:val="009300BC"/>
    <w:rsid w:val="00932650"/>
    <w:rsid w:val="00934794"/>
    <w:rsid w:val="00935203"/>
    <w:rsid w:val="00935342"/>
    <w:rsid w:val="009354A2"/>
    <w:rsid w:val="00941E3F"/>
    <w:rsid w:val="00943CA9"/>
    <w:rsid w:val="009449D7"/>
    <w:rsid w:val="009467BB"/>
    <w:rsid w:val="009520B2"/>
    <w:rsid w:val="00953B2E"/>
    <w:rsid w:val="0095442B"/>
    <w:rsid w:val="00955D5F"/>
    <w:rsid w:val="009568F1"/>
    <w:rsid w:val="00961221"/>
    <w:rsid w:val="009621BF"/>
    <w:rsid w:val="009630A2"/>
    <w:rsid w:val="0096326A"/>
    <w:rsid w:val="00980D77"/>
    <w:rsid w:val="009819B4"/>
    <w:rsid w:val="0098244D"/>
    <w:rsid w:val="00993F23"/>
    <w:rsid w:val="00995311"/>
    <w:rsid w:val="00996176"/>
    <w:rsid w:val="0099686C"/>
    <w:rsid w:val="00997FE7"/>
    <w:rsid w:val="009A0521"/>
    <w:rsid w:val="009A43B2"/>
    <w:rsid w:val="009B0AD5"/>
    <w:rsid w:val="009B1029"/>
    <w:rsid w:val="009B336D"/>
    <w:rsid w:val="009B60C1"/>
    <w:rsid w:val="009C0012"/>
    <w:rsid w:val="009C21DB"/>
    <w:rsid w:val="009C2B05"/>
    <w:rsid w:val="009C7439"/>
    <w:rsid w:val="009D00EE"/>
    <w:rsid w:val="009D163D"/>
    <w:rsid w:val="009D6C64"/>
    <w:rsid w:val="009D77A7"/>
    <w:rsid w:val="009E3590"/>
    <w:rsid w:val="009E4EE6"/>
    <w:rsid w:val="009E7138"/>
    <w:rsid w:val="009F296A"/>
    <w:rsid w:val="009F517E"/>
    <w:rsid w:val="009F5667"/>
    <w:rsid w:val="009F5F47"/>
    <w:rsid w:val="009F7477"/>
    <w:rsid w:val="00A012DB"/>
    <w:rsid w:val="00A020F3"/>
    <w:rsid w:val="00A04843"/>
    <w:rsid w:val="00A05895"/>
    <w:rsid w:val="00A06CDF"/>
    <w:rsid w:val="00A07453"/>
    <w:rsid w:val="00A10D5B"/>
    <w:rsid w:val="00A113A3"/>
    <w:rsid w:val="00A114EC"/>
    <w:rsid w:val="00A1219A"/>
    <w:rsid w:val="00A1686A"/>
    <w:rsid w:val="00A175C1"/>
    <w:rsid w:val="00A2035D"/>
    <w:rsid w:val="00A2093B"/>
    <w:rsid w:val="00A234D1"/>
    <w:rsid w:val="00A26E74"/>
    <w:rsid w:val="00A33BA2"/>
    <w:rsid w:val="00A3612C"/>
    <w:rsid w:val="00A361CF"/>
    <w:rsid w:val="00A43439"/>
    <w:rsid w:val="00A437AB"/>
    <w:rsid w:val="00A43E61"/>
    <w:rsid w:val="00A4615C"/>
    <w:rsid w:val="00A51344"/>
    <w:rsid w:val="00A533F3"/>
    <w:rsid w:val="00A547AA"/>
    <w:rsid w:val="00A547E1"/>
    <w:rsid w:val="00A55C19"/>
    <w:rsid w:val="00A566B8"/>
    <w:rsid w:val="00A62F9D"/>
    <w:rsid w:val="00A659F3"/>
    <w:rsid w:val="00A65A40"/>
    <w:rsid w:val="00A66D3B"/>
    <w:rsid w:val="00A67891"/>
    <w:rsid w:val="00A718C5"/>
    <w:rsid w:val="00A73DDE"/>
    <w:rsid w:val="00A74BDB"/>
    <w:rsid w:val="00A86007"/>
    <w:rsid w:val="00A8731B"/>
    <w:rsid w:val="00A875F3"/>
    <w:rsid w:val="00A87EAE"/>
    <w:rsid w:val="00A908FA"/>
    <w:rsid w:val="00A90FAC"/>
    <w:rsid w:val="00A91B42"/>
    <w:rsid w:val="00A920F8"/>
    <w:rsid w:val="00A937D6"/>
    <w:rsid w:val="00A938F9"/>
    <w:rsid w:val="00AA2D5C"/>
    <w:rsid w:val="00AA4485"/>
    <w:rsid w:val="00AA76CF"/>
    <w:rsid w:val="00AB2E1B"/>
    <w:rsid w:val="00AB33E3"/>
    <w:rsid w:val="00AB38ED"/>
    <w:rsid w:val="00AB7A7F"/>
    <w:rsid w:val="00AC04F0"/>
    <w:rsid w:val="00AC176F"/>
    <w:rsid w:val="00AC4A9D"/>
    <w:rsid w:val="00AC7D0A"/>
    <w:rsid w:val="00AD0154"/>
    <w:rsid w:val="00AD4FE9"/>
    <w:rsid w:val="00AD5DB5"/>
    <w:rsid w:val="00AD72DC"/>
    <w:rsid w:val="00AD7F48"/>
    <w:rsid w:val="00AE0F17"/>
    <w:rsid w:val="00AE1248"/>
    <w:rsid w:val="00AE2B88"/>
    <w:rsid w:val="00AE3820"/>
    <w:rsid w:val="00AE4457"/>
    <w:rsid w:val="00AF27B4"/>
    <w:rsid w:val="00AF28D7"/>
    <w:rsid w:val="00AF33DE"/>
    <w:rsid w:val="00AF615A"/>
    <w:rsid w:val="00AF6167"/>
    <w:rsid w:val="00AF7910"/>
    <w:rsid w:val="00B03F67"/>
    <w:rsid w:val="00B17F16"/>
    <w:rsid w:val="00B2021F"/>
    <w:rsid w:val="00B2103D"/>
    <w:rsid w:val="00B24C7F"/>
    <w:rsid w:val="00B253F4"/>
    <w:rsid w:val="00B27C9D"/>
    <w:rsid w:val="00B30BF1"/>
    <w:rsid w:val="00B32D5B"/>
    <w:rsid w:val="00B34757"/>
    <w:rsid w:val="00B352BC"/>
    <w:rsid w:val="00B359BF"/>
    <w:rsid w:val="00B36472"/>
    <w:rsid w:val="00B410B8"/>
    <w:rsid w:val="00B41E4F"/>
    <w:rsid w:val="00B43AFC"/>
    <w:rsid w:val="00B4426F"/>
    <w:rsid w:val="00B47498"/>
    <w:rsid w:val="00B550F6"/>
    <w:rsid w:val="00B5587B"/>
    <w:rsid w:val="00B56776"/>
    <w:rsid w:val="00B605E5"/>
    <w:rsid w:val="00B70798"/>
    <w:rsid w:val="00B722C0"/>
    <w:rsid w:val="00B73BE5"/>
    <w:rsid w:val="00B73F74"/>
    <w:rsid w:val="00B740A2"/>
    <w:rsid w:val="00B767FF"/>
    <w:rsid w:val="00B81097"/>
    <w:rsid w:val="00B81CD1"/>
    <w:rsid w:val="00B8750F"/>
    <w:rsid w:val="00B92775"/>
    <w:rsid w:val="00B95C55"/>
    <w:rsid w:val="00B97356"/>
    <w:rsid w:val="00BA1291"/>
    <w:rsid w:val="00BA1EE6"/>
    <w:rsid w:val="00BA25B8"/>
    <w:rsid w:val="00BA3ACA"/>
    <w:rsid w:val="00BA5EF0"/>
    <w:rsid w:val="00BA62AE"/>
    <w:rsid w:val="00BA6C3F"/>
    <w:rsid w:val="00BB3BF7"/>
    <w:rsid w:val="00BB4551"/>
    <w:rsid w:val="00BB5BFA"/>
    <w:rsid w:val="00BB7A7B"/>
    <w:rsid w:val="00BC27D7"/>
    <w:rsid w:val="00BC38EC"/>
    <w:rsid w:val="00BC396F"/>
    <w:rsid w:val="00BC46D5"/>
    <w:rsid w:val="00BC4F64"/>
    <w:rsid w:val="00BC7722"/>
    <w:rsid w:val="00BC7933"/>
    <w:rsid w:val="00BD00B0"/>
    <w:rsid w:val="00BD724E"/>
    <w:rsid w:val="00BE361E"/>
    <w:rsid w:val="00BE72E6"/>
    <w:rsid w:val="00BE742A"/>
    <w:rsid w:val="00BF0118"/>
    <w:rsid w:val="00BF13C6"/>
    <w:rsid w:val="00BF3F2E"/>
    <w:rsid w:val="00BF7605"/>
    <w:rsid w:val="00C01032"/>
    <w:rsid w:val="00C03EE6"/>
    <w:rsid w:val="00C06F30"/>
    <w:rsid w:val="00C07E02"/>
    <w:rsid w:val="00C15B1F"/>
    <w:rsid w:val="00C24052"/>
    <w:rsid w:val="00C2598E"/>
    <w:rsid w:val="00C33569"/>
    <w:rsid w:val="00C360DF"/>
    <w:rsid w:val="00C40A24"/>
    <w:rsid w:val="00C4382D"/>
    <w:rsid w:val="00C502AA"/>
    <w:rsid w:val="00C51672"/>
    <w:rsid w:val="00C516AE"/>
    <w:rsid w:val="00C5180D"/>
    <w:rsid w:val="00C53BF5"/>
    <w:rsid w:val="00C54011"/>
    <w:rsid w:val="00C61820"/>
    <w:rsid w:val="00C61F04"/>
    <w:rsid w:val="00C62CD5"/>
    <w:rsid w:val="00C65E26"/>
    <w:rsid w:val="00C66EEA"/>
    <w:rsid w:val="00C66F8A"/>
    <w:rsid w:val="00C710A2"/>
    <w:rsid w:val="00C71196"/>
    <w:rsid w:val="00C72F32"/>
    <w:rsid w:val="00C927CD"/>
    <w:rsid w:val="00C96BE3"/>
    <w:rsid w:val="00C97750"/>
    <w:rsid w:val="00CA72B8"/>
    <w:rsid w:val="00CA7527"/>
    <w:rsid w:val="00CA796F"/>
    <w:rsid w:val="00CB03C2"/>
    <w:rsid w:val="00CB61C1"/>
    <w:rsid w:val="00CC03C4"/>
    <w:rsid w:val="00CC45C1"/>
    <w:rsid w:val="00CC4684"/>
    <w:rsid w:val="00CC5C8E"/>
    <w:rsid w:val="00CD167A"/>
    <w:rsid w:val="00CD343E"/>
    <w:rsid w:val="00CD421D"/>
    <w:rsid w:val="00CD495D"/>
    <w:rsid w:val="00CD6352"/>
    <w:rsid w:val="00CD6D60"/>
    <w:rsid w:val="00CD7DE4"/>
    <w:rsid w:val="00CE2C41"/>
    <w:rsid w:val="00CE397B"/>
    <w:rsid w:val="00CE3F21"/>
    <w:rsid w:val="00CE44F8"/>
    <w:rsid w:val="00CE5333"/>
    <w:rsid w:val="00CE5DB8"/>
    <w:rsid w:val="00CE64DB"/>
    <w:rsid w:val="00CE6505"/>
    <w:rsid w:val="00CF693B"/>
    <w:rsid w:val="00D00DBF"/>
    <w:rsid w:val="00D01822"/>
    <w:rsid w:val="00D02163"/>
    <w:rsid w:val="00D02834"/>
    <w:rsid w:val="00D107F5"/>
    <w:rsid w:val="00D1592C"/>
    <w:rsid w:val="00D15BF6"/>
    <w:rsid w:val="00D21E3C"/>
    <w:rsid w:val="00D27794"/>
    <w:rsid w:val="00D30546"/>
    <w:rsid w:val="00D32142"/>
    <w:rsid w:val="00D33DF7"/>
    <w:rsid w:val="00D35433"/>
    <w:rsid w:val="00D36860"/>
    <w:rsid w:val="00D44265"/>
    <w:rsid w:val="00D461F3"/>
    <w:rsid w:val="00D471E4"/>
    <w:rsid w:val="00D5074A"/>
    <w:rsid w:val="00D52B45"/>
    <w:rsid w:val="00D54DA8"/>
    <w:rsid w:val="00D565F4"/>
    <w:rsid w:val="00D57186"/>
    <w:rsid w:val="00D62BD2"/>
    <w:rsid w:val="00D632E2"/>
    <w:rsid w:val="00D6604A"/>
    <w:rsid w:val="00D67E31"/>
    <w:rsid w:val="00D7047A"/>
    <w:rsid w:val="00D739A7"/>
    <w:rsid w:val="00D7728C"/>
    <w:rsid w:val="00D77455"/>
    <w:rsid w:val="00D775D5"/>
    <w:rsid w:val="00D80321"/>
    <w:rsid w:val="00D81414"/>
    <w:rsid w:val="00D81606"/>
    <w:rsid w:val="00D8399C"/>
    <w:rsid w:val="00D86A0C"/>
    <w:rsid w:val="00D9087B"/>
    <w:rsid w:val="00D9515C"/>
    <w:rsid w:val="00D9557F"/>
    <w:rsid w:val="00D97575"/>
    <w:rsid w:val="00DA2B42"/>
    <w:rsid w:val="00DA4409"/>
    <w:rsid w:val="00DB4414"/>
    <w:rsid w:val="00DB5A08"/>
    <w:rsid w:val="00DB6309"/>
    <w:rsid w:val="00DB6F51"/>
    <w:rsid w:val="00DC007D"/>
    <w:rsid w:val="00DC2655"/>
    <w:rsid w:val="00DC59CB"/>
    <w:rsid w:val="00DD1B50"/>
    <w:rsid w:val="00DD4CA5"/>
    <w:rsid w:val="00DD6629"/>
    <w:rsid w:val="00DE0BDC"/>
    <w:rsid w:val="00DE2149"/>
    <w:rsid w:val="00DE26A8"/>
    <w:rsid w:val="00DE68E5"/>
    <w:rsid w:val="00DF10DD"/>
    <w:rsid w:val="00DF4531"/>
    <w:rsid w:val="00DF56F0"/>
    <w:rsid w:val="00DF7F8B"/>
    <w:rsid w:val="00E03632"/>
    <w:rsid w:val="00E06562"/>
    <w:rsid w:val="00E07568"/>
    <w:rsid w:val="00E102D5"/>
    <w:rsid w:val="00E20168"/>
    <w:rsid w:val="00E20D8A"/>
    <w:rsid w:val="00E2505F"/>
    <w:rsid w:val="00E250BC"/>
    <w:rsid w:val="00E25592"/>
    <w:rsid w:val="00E26BF3"/>
    <w:rsid w:val="00E30529"/>
    <w:rsid w:val="00E335BA"/>
    <w:rsid w:val="00E34131"/>
    <w:rsid w:val="00E348B2"/>
    <w:rsid w:val="00E35A60"/>
    <w:rsid w:val="00E3749C"/>
    <w:rsid w:val="00E406FB"/>
    <w:rsid w:val="00E4404E"/>
    <w:rsid w:val="00E44896"/>
    <w:rsid w:val="00E479DB"/>
    <w:rsid w:val="00E47E19"/>
    <w:rsid w:val="00E47FE3"/>
    <w:rsid w:val="00E512E9"/>
    <w:rsid w:val="00E53C05"/>
    <w:rsid w:val="00E53C6B"/>
    <w:rsid w:val="00E53FEC"/>
    <w:rsid w:val="00E545DF"/>
    <w:rsid w:val="00E54EDA"/>
    <w:rsid w:val="00E56EAF"/>
    <w:rsid w:val="00E738D7"/>
    <w:rsid w:val="00E82236"/>
    <w:rsid w:val="00E84ADC"/>
    <w:rsid w:val="00E85434"/>
    <w:rsid w:val="00E91211"/>
    <w:rsid w:val="00E912E8"/>
    <w:rsid w:val="00E91472"/>
    <w:rsid w:val="00E92CB0"/>
    <w:rsid w:val="00E97122"/>
    <w:rsid w:val="00EA0552"/>
    <w:rsid w:val="00EA2FDB"/>
    <w:rsid w:val="00EA70F2"/>
    <w:rsid w:val="00EA75AD"/>
    <w:rsid w:val="00EB0EF3"/>
    <w:rsid w:val="00EB305F"/>
    <w:rsid w:val="00EC0290"/>
    <w:rsid w:val="00EC2A3D"/>
    <w:rsid w:val="00EC35E9"/>
    <w:rsid w:val="00EC77EC"/>
    <w:rsid w:val="00ED1E52"/>
    <w:rsid w:val="00ED344D"/>
    <w:rsid w:val="00ED34FC"/>
    <w:rsid w:val="00ED61F1"/>
    <w:rsid w:val="00ED6F7C"/>
    <w:rsid w:val="00EE11BA"/>
    <w:rsid w:val="00EE28BB"/>
    <w:rsid w:val="00EE3BDE"/>
    <w:rsid w:val="00EE5DF2"/>
    <w:rsid w:val="00EE7AA8"/>
    <w:rsid w:val="00EE7F29"/>
    <w:rsid w:val="00EF2316"/>
    <w:rsid w:val="00EF2ADE"/>
    <w:rsid w:val="00EF5815"/>
    <w:rsid w:val="00EF7734"/>
    <w:rsid w:val="00F005C4"/>
    <w:rsid w:val="00F01803"/>
    <w:rsid w:val="00F05D93"/>
    <w:rsid w:val="00F067C8"/>
    <w:rsid w:val="00F10552"/>
    <w:rsid w:val="00F148B4"/>
    <w:rsid w:val="00F16FDC"/>
    <w:rsid w:val="00F21907"/>
    <w:rsid w:val="00F228B4"/>
    <w:rsid w:val="00F251AB"/>
    <w:rsid w:val="00F33FB1"/>
    <w:rsid w:val="00F34912"/>
    <w:rsid w:val="00F3741E"/>
    <w:rsid w:val="00F37FF9"/>
    <w:rsid w:val="00F407B3"/>
    <w:rsid w:val="00F42AFB"/>
    <w:rsid w:val="00F4671A"/>
    <w:rsid w:val="00F50B6E"/>
    <w:rsid w:val="00F51EE6"/>
    <w:rsid w:val="00F524D2"/>
    <w:rsid w:val="00F5278F"/>
    <w:rsid w:val="00F54128"/>
    <w:rsid w:val="00F5413B"/>
    <w:rsid w:val="00F57A3B"/>
    <w:rsid w:val="00F60228"/>
    <w:rsid w:val="00F61B63"/>
    <w:rsid w:val="00F63148"/>
    <w:rsid w:val="00F6381A"/>
    <w:rsid w:val="00F661AD"/>
    <w:rsid w:val="00F753E2"/>
    <w:rsid w:val="00F77DC5"/>
    <w:rsid w:val="00F81818"/>
    <w:rsid w:val="00F82375"/>
    <w:rsid w:val="00F823DF"/>
    <w:rsid w:val="00F842B7"/>
    <w:rsid w:val="00F85062"/>
    <w:rsid w:val="00F8740D"/>
    <w:rsid w:val="00F90614"/>
    <w:rsid w:val="00F95473"/>
    <w:rsid w:val="00F955EC"/>
    <w:rsid w:val="00F970D2"/>
    <w:rsid w:val="00FA0BC5"/>
    <w:rsid w:val="00FA0EB9"/>
    <w:rsid w:val="00FA38D7"/>
    <w:rsid w:val="00FB1EC9"/>
    <w:rsid w:val="00FB23C1"/>
    <w:rsid w:val="00FB496F"/>
    <w:rsid w:val="00FC3411"/>
    <w:rsid w:val="00FD3C0A"/>
    <w:rsid w:val="00FD53C2"/>
    <w:rsid w:val="00FD5DB7"/>
    <w:rsid w:val="00FD7393"/>
    <w:rsid w:val="00FD73F1"/>
    <w:rsid w:val="00FD7D94"/>
    <w:rsid w:val="00FE071F"/>
    <w:rsid w:val="00FE50BD"/>
    <w:rsid w:val="00FE53F2"/>
    <w:rsid w:val="00FF2990"/>
    <w:rsid w:val="00FF3102"/>
    <w:rsid w:val="00FF624E"/>
    <w:rsid w:val="00FF647A"/>
  </w:rsids>
  <m:mathPr>
    <m:mathFont m:val="TimesNewRoman"/>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sz w:val="24"/>
        <w:szCs w:val="24"/>
        <w:lang w:val="en-GB" w:eastAsia="en-GB"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qFormat="1"/>
    <w:lsdException w:name="footnote text" w:uiPriority="99"/>
    <w:lsdException w:name="header" w:uiPriority="99"/>
    <w:lsdException w:name="caption" w:uiPriority="35"/>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5CBE"/>
  </w:style>
  <w:style w:type="paragraph" w:styleId="Heading1">
    <w:name w:val="heading 1"/>
    <w:basedOn w:val="Normal"/>
    <w:next w:val="Normal"/>
    <w:link w:val="Heading1Char"/>
    <w:uiPriority w:val="9"/>
    <w:qFormat/>
    <w:rsid w:val="00885CBE"/>
    <w:pPr>
      <w:keepNext/>
      <w:spacing w:before="240" w:after="60"/>
      <w:outlineLvl w:val="0"/>
    </w:pPr>
    <w:rPr>
      <w:rFonts w:ascii="Arial" w:eastAsiaTheme="majorEastAsia" w:hAnsi="Arial" w:cstheme="majorBidi"/>
      <w:b/>
      <w:bCs/>
      <w:kern w:val="32"/>
      <w:sz w:val="28"/>
      <w:szCs w:val="32"/>
    </w:rPr>
  </w:style>
  <w:style w:type="paragraph" w:styleId="Heading2">
    <w:name w:val="heading 2"/>
    <w:basedOn w:val="Normal"/>
    <w:next w:val="Normal"/>
    <w:link w:val="Heading2Char"/>
    <w:uiPriority w:val="9"/>
    <w:unhideWhenUsed/>
    <w:qFormat/>
    <w:rsid w:val="00885CBE"/>
    <w:pPr>
      <w:keepNext/>
      <w:spacing w:before="240" w:after="60"/>
      <w:outlineLvl w:val="1"/>
    </w:pPr>
    <w:rPr>
      <w:rFonts w:ascii="Arial" w:eastAsiaTheme="majorEastAsia" w:hAnsi="Arial" w:cstheme="majorBidi"/>
      <w:b/>
      <w:bCs/>
      <w:iCs/>
      <w:szCs w:val="28"/>
    </w:rPr>
  </w:style>
  <w:style w:type="paragraph" w:styleId="Heading3">
    <w:name w:val="heading 3"/>
    <w:basedOn w:val="Normal"/>
    <w:next w:val="Normal"/>
    <w:link w:val="Heading3Char"/>
    <w:uiPriority w:val="9"/>
    <w:semiHidden/>
    <w:unhideWhenUsed/>
    <w:qFormat/>
    <w:rsid w:val="00885CBE"/>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885CBE"/>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885CBE"/>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885CBE"/>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885CBE"/>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885CBE"/>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885CBE"/>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rsid w:val="006618F5"/>
    <w:pPr>
      <w:tabs>
        <w:tab w:val="center" w:pos="4153"/>
        <w:tab w:val="right" w:pos="8306"/>
      </w:tabs>
    </w:pPr>
  </w:style>
  <w:style w:type="paragraph" w:styleId="Footer">
    <w:name w:val="footer"/>
    <w:basedOn w:val="Normal"/>
    <w:rsid w:val="006618F5"/>
    <w:pPr>
      <w:tabs>
        <w:tab w:val="center" w:pos="4153"/>
        <w:tab w:val="right" w:pos="8306"/>
      </w:tabs>
    </w:pPr>
  </w:style>
  <w:style w:type="paragraph" w:styleId="BodyText">
    <w:name w:val="Body Text"/>
    <w:basedOn w:val="Normal"/>
    <w:rsid w:val="006618F5"/>
    <w:rPr>
      <w:rFonts w:ascii="Arial" w:hAnsi="Arial"/>
      <w:b/>
      <w:i/>
      <w:color w:val="000000"/>
      <w:szCs w:val="20"/>
    </w:rPr>
  </w:style>
  <w:style w:type="paragraph" w:customStyle="1" w:styleId="BodyText1">
    <w:name w:val="Body Text1"/>
    <w:basedOn w:val="Normal"/>
    <w:link w:val="BodytextChar"/>
    <w:rsid w:val="00DC59CB"/>
    <w:pPr>
      <w:spacing w:after="120"/>
      <w:ind w:left="340"/>
    </w:pPr>
    <w:rPr>
      <w:rFonts w:ascii="Arial" w:hAnsi="Arial"/>
      <w:sz w:val="22"/>
      <w:szCs w:val="22"/>
    </w:rPr>
  </w:style>
  <w:style w:type="table" w:styleId="TableGrid">
    <w:name w:val="Table Grid"/>
    <w:basedOn w:val="TableNormal"/>
    <w:rsid w:val="00DC59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1"/>
    <w:rsid w:val="00E102D5"/>
    <w:rPr>
      <w:rFonts w:ascii="Arial" w:hAnsi="Arial"/>
      <w:sz w:val="22"/>
      <w:szCs w:val="22"/>
      <w:lang w:val="en-GB" w:eastAsia="en-GB" w:bidi="ar-SA"/>
    </w:rPr>
  </w:style>
  <w:style w:type="paragraph" w:styleId="BodyText2">
    <w:name w:val="Body Text 2"/>
    <w:basedOn w:val="Normal"/>
    <w:rsid w:val="00E35A60"/>
    <w:pPr>
      <w:overflowPunct w:val="0"/>
      <w:autoSpaceDE w:val="0"/>
      <w:autoSpaceDN w:val="0"/>
      <w:adjustRightInd w:val="0"/>
      <w:textAlignment w:val="baseline"/>
    </w:pPr>
    <w:rPr>
      <w:rFonts w:ascii="Arial" w:hAnsi="Arial"/>
      <w:szCs w:val="20"/>
      <w:lang w:eastAsia="en-US"/>
    </w:rPr>
  </w:style>
  <w:style w:type="character" w:styleId="Hyperlink">
    <w:name w:val="Hyperlink"/>
    <w:basedOn w:val="DefaultParagraphFont"/>
    <w:uiPriority w:val="99"/>
    <w:rsid w:val="00E35A60"/>
    <w:rPr>
      <w:color w:val="0000FF"/>
      <w:u w:val="single"/>
    </w:rPr>
  </w:style>
  <w:style w:type="character" w:customStyle="1" w:styleId="HeaderChar">
    <w:name w:val="Header Char"/>
    <w:basedOn w:val="DefaultParagraphFont"/>
    <w:link w:val="Header"/>
    <w:uiPriority w:val="99"/>
    <w:locked/>
    <w:rsid w:val="00C51672"/>
    <w:rPr>
      <w:sz w:val="24"/>
      <w:szCs w:val="24"/>
    </w:rPr>
  </w:style>
  <w:style w:type="paragraph" w:styleId="NormalWeb">
    <w:name w:val="Normal (Web)"/>
    <w:basedOn w:val="Normal"/>
    <w:uiPriority w:val="99"/>
    <w:unhideWhenUsed/>
    <w:rsid w:val="00C51672"/>
    <w:pPr>
      <w:spacing w:before="100" w:beforeAutospacing="1" w:after="100" w:afterAutospacing="1"/>
    </w:pPr>
  </w:style>
  <w:style w:type="paragraph" w:styleId="TOC1">
    <w:name w:val="toc 1"/>
    <w:basedOn w:val="Normal"/>
    <w:next w:val="Normal"/>
    <w:autoRedefine/>
    <w:uiPriority w:val="39"/>
    <w:rsid w:val="00C51672"/>
    <w:pPr>
      <w:spacing w:before="120" w:after="120"/>
    </w:pPr>
    <w:rPr>
      <w:rFonts w:cstheme="minorHAnsi"/>
      <w:b/>
      <w:bCs/>
      <w:caps/>
      <w:sz w:val="20"/>
      <w:szCs w:val="20"/>
    </w:rPr>
  </w:style>
  <w:style w:type="paragraph" w:styleId="TOC2">
    <w:name w:val="toc 2"/>
    <w:basedOn w:val="Normal"/>
    <w:next w:val="Normal"/>
    <w:autoRedefine/>
    <w:uiPriority w:val="39"/>
    <w:rsid w:val="00C51672"/>
    <w:pPr>
      <w:ind w:left="240"/>
    </w:pPr>
    <w:rPr>
      <w:rFonts w:cstheme="minorHAnsi"/>
      <w:smallCaps/>
      <w:sz w:val="20"/>
      <w:szCs w:val="20"/>
    </w:rPr>
  </w:style>
  <w:style w:type="paragraph" w:styleId="TOC3">
    <w:name w:val="toc 3"/>
    <w:basedOn w:val="Normal"/>
    <w:next w:val="Normal"/>
    <w:autoRedefine/>
    <w:qFormat/>
    <w:rsid w:val="00885CBE"/>
    <w:pPr>
      <w:spacing w:before="40"/>
      <w:ind w:left="284"/>
    </w:pPr>
    <w:rPr>
      <w:rFonts w:cstheme="minorHAnsi"/>
      <w:b/>
      <w:iCs/>
      <w:u w:val="single"/>
    </w:rPr>
  </w:style>
  <w:style w:type="paragraph" w:styleId="TOC4">
    <w:name w:val="toc 4"/>
    <w:basedOn w:val="Normal"/>
    <w:next w:val="Normal"/>
    <w:autoRedefine/>
    <w:rsid w:val="00C51672"/>
    <w:pPr>
      <w:ind w:left="720"/>
    </w:pPr>
    <w:rPr>
      <w:rFonts w:cstheme="minorHAnsi"/>
      <w:sz w:val="18"/>
      <w:szCs w:val="18"/>
    </w:rPr>
  </w:style>
  <w:style w:type="paragraph" w:styleId="TOC5">
    <w:name w:val="toc 5"/>
    <w:basedOn w:val="Normal"/>
    <w:next w:val="Normal"/>
    <w:autoRedefine/>
    <w:rsid w:val="00C51672"/>
    <w:pPr>
      <w:ind w:left="960"/>
    </w:pPr>
    <w:rPr>
      <w:rFonts w:cstheme="minorHAnsi"/>
      <w:sz w:val="18"/>
      <w:szCs w:val="18"/>
    </w:rPr>
  </w:style>
  <w:style w:type="paragraph" w:styleId="TOC6">
    <w:name w:val="toc 6"/>
    <w:basedOn w:val="Normal"/>
    <w:next w:val="Normal"/>
    <w:autoRedefine/>
    <w:rsid w:val="00C51672"/>
    <w:pPr>
      <w:ind w:left="1200"/>
    </w:pPr>
    <w:rPr>
      <w:rFonts w:cstheme="minorHAnsi"/>
      <w:sz w:val="18"/>
      <w:szCs w:val="18"/>
    </w:rPr>
  </w:style>
  <w:style w:type="paragraph" w:styleId="TOC7">
    <w:name w:val="toc 7"/>
    <w:basedOn w:val="Normal"/>
    <w:next w:val="Normal"/>
    <w:autoRedefine/>
    <w:rsid w:val="00C51672"/>
    <w:pPr>
      <w:ind w:left="1440"/>
    </w:pPr>
    <w:rPr>
      <w:rFonts w:cstheme="minorHAnsi"/>
      <w:sz w:val="18"/>
      <w:szCs w:val="18"/>
    </w:rPr>
  </w:style>
  <w:style w:type="paragraph" w:styleId="TOC8">
    <w:name w:val="toc 8"/>
    <w:basedOn w:val="Normal"/>
    <w:next w:val="Normal"/>
    <w:autoRedefine/>
    <w:rsid w:val="00C51672"/>
    <w:pPr>
      <w:ind w:left="1680"/>
    </w:pPr>
    <w:rPr>
      <w:rFonts w:cstheme="minorHAnsi"/>
      <w:sz w:val="18"/>
      <w:szCs w:val="18"/>
    </w:rPr>
  </w:style>
  <w:style w:type="paragraph" w:styleId="TOC9">
    <w:name w:val="toc 9"/>
    <w:basedOn w:val="Normal"/>
    <w:next w:val="Normal"/>
    <w:autoRedefine/>
    <w:rsid w:val="00C51672"/>
    <w:pPr>
      <w:ind w:left="1920"/>
    </w:pPr>
    <w:rPr>
      <w:rFonts w:cstheme="minorHAnsi"/>
      <w:sz w:val="18"/>
      <w:szCs w:val="18"/>
    </w:rPr>
  </w:style>
  <w:style w:type="paragraph" w:customStyle="1" w:styleId="BodyText10">
    <w:name w:val="Body Text1"/>
    <w:basedOn w:val="Normal"/>
    <w:rsid w:val="004022EA"/>
    <w:pPr>
      <w:spacing w:after="120"/>
      <w:ind w:left="340"/>
    </w:pPr>
    <w:rPr>
      <w:rFonts w:ascii="Arial" w:hAnsi="Arial" w:cs="Arial"/>
      <w:sz w:val="22"/>
      <w:szCs w:val="22"/>
    </w:rPr>
  </w:style>
  <w:style w:type="character" w:styleId="Emphasis">
    <w:name w:val="Emphasis"/>
    <w:basedOn w:val="DefaultParagraphFont"/>
    <w:uiPriority w:val="20"/>
    <w:qFormat/>
    <w:rsid w:val="00885CBE"/>
    <w:rPr>
      <w:rFonts w:asciiTheme="minorHAnsi" w:hAnsiTheme="minorHAnsi"/>
      <w:b/>
      <w:i/>
      <w:iCs/>
    </w:rPr>
  </w:style>
  <w:style w:type="character" w:styleId="Strong">
    <w:name w:val="Strong"/>
    <w:basedOn w:val="DefaultParagraphFont"/>
    <w:uiPriority w:val="22"/>
    <w:qFormat/>
    <w:rsid w:val="00885CBE"/>
    <w:rPr>
      <w:b/>
      <w:bCs/>
    </w:rPr>
  </w:style>
  <w:style w:type="paragraph" w:styleId="ListParagraph">
    <w:name w:val="List Paragraph"/>
    <w:basedOn w:val="Normal"/>
    <w:uiPriority w:val="34"/>
    <w:qFormat/>
    <w:rsid w:val="00885CBE"/>
    <w:pPr>
      <w:ind w:left="720"/>
      <w:contextualSpacing/>
    </w:pPr>
  </w:style>
  <w:style w:type="character" w:styleId="FollowedHyperlink">
    <w:name w:val="FollowedHyperlink"/>
    <w:basedOn w:val="DefaultParagraphFont"/>
    <w:uiPriority w:val="99"/>
    <w:rsid w:val="001014BA"/>
    <w:rPr>
      <w:color w:val="800080" w:themeColor="followedHyperlink"/>
      <w:u w:val="single"/>
    </w:rPr>
  </w:style>
  <w:style w:type="character" w:customStyle="1" w:styleId="Heading1Char">
    <w:name w:val="Heading 1 Char"/>
    <w:basedOn w:val="DefaultParagraphFont"/>
    <w:link w:val="Heading1"/>
    <w:uiPriority w:val="9"/>
    <w:rsid w:val="00885CBE"/>
    <w:rPr>
      <w:rFonts w:ascii="Arial" w:eastAsiaTheme="majorEastAsia" w:hAnsi="Arial" w:cstheme="majorBidi"/>
      <w:b/>
      <w:bCs/>
      <w:kern w:val="32"/>
      <w:sz w:val="28"/>
      <w:szCs w:val="32"/>
    </w:rPr>
  </w:style>
  <w:style w:type="character" w:customStyle="1" w:styleId="Heading3Char">
    <w:name w:val="Heading 3 Char"/>
    <w:basedOn w:val="DefaultParagraphFont"/>
    <w:link w:val="Heading3"/>
    <w:uiPriority w:val="9"/>
    <w:semiHidden/>
    <w:rsid w:val="00885CBE"/>
    <w:rPr>
      <w:rFonts w:asciiTheme="majorHAnsi" w:eastAsiaTheme="majorEastAsia" w:hAnsiTheme="majorHAnsi" w:cstheme="majorBidi"/>
      <w:b/>
      <w:bCs/>
      <w:sz w:val="26"/>
      <w:szCs w:val="26"/>
    </w:rPr>
  </w:style>
  <w:style w:type="character" w:customStyle="1" w:styleId="Heading2Char">
    <w:name w:val="Heading 2 Char"/>
    <w:basedOn w:val="DefaultParagraphFont"/>
    <w:link w:val="Heading2"/>
    <w:uiPriority w:val="9"/>
    <w:rsid w:val="00885CBE"/>
    <w:rPr>
      <w:rFonts w:ascii="Arial" w:eastAsiaTheme="majorEastAsia" w:hAnsi="Arial" w:cstheme="majorBidi"/>
      <w:b/>
      <w:bCs/>
      <w:iCs/>
      <w:sz w:val="24"/>
      <w:szCs w:val="28"/>
    </w:rPr>
  </w:style>
  <w:style w:type="character" w:customStyle="1" w:styleId="Heading4Char">
    <w:name w:val="Heading 4 Char"/>
    <w:basedOn w:val="DefaultParagraphFont"/>
    <w:link w:val="Heading4"/>
    <w:uiPriority w:val="9"/>
    <w:semiHidden/>
    <w:rsid w:val="00885CBE"/>
    <w:rPr>
      <w:rFonts w:cstheme="majorBidi"/>
      <w:b/>
      <w:bCs/>
      <w:sz w:val="28"/>
      <w:szCs w:val="28"/>
    </w:rPr>
  </w:style>
  <w:style w:type="character" w:customStyle="1" w:styleId="Heading5Char">
    <w:name w:val="Heading 5 Char"/>
    <w:basedOn w:val="DefaultParagraphFont"/>
    <w:link w:val="Heading5"/>
    <w:uiPriority w:val="9"/>
    <w:semiHidden/>
    <w:rsid w:val="00885CBE"/>
    <w:rPr>
      <w:rFonts w:cstheme="majorBidi"/>
      <w:b/>
      <w:bCs/>
      <w:i/>
      <w:iCs/>
      <w:sz w:val="26"/>
      <w:szCs w:val="26"/>
    </w:rPr>
  </w:style>
  <w:style w:type="character" w:customStyle="1" w:styleId="Heading6Char">
    <w:name w:val="Heading 6 Char"/>
    <w:basedOn w:val="DefaultParagraphFont"/>
    <w:link w:val="Heading6"/>
    <w:uiPriority w:val="9"/>
    <w:semiHidden/>
    <w:rsid w:val="00885CBE"/>
    <w:rPr>
      <w:rFonts w:cstheme="majorBidi"/>
      <w:b/>
      <w:bCs/>
    </w:rPr>
  </w:style>
  <w:style w:type="character" w:customStyle="1" w:styleId="Heading7Char">
    <w:name w:val="Heading 7 Char"/>
    <w:basedOn w:val="DefaultParagraphFont"/>
    <w:link w:val="Heading7"/>
    <w:uiPriority w:val="9"/>
    <w:semiHidden/>
    <w:rsid w:val="00885CBE"/>
    <w:rPr>
      <w:rFonts w:cstheme="majorBidi"/>
      <w:sz w:val="24"/>
      <w:szCs w:val="24"/>
    </w:rPr>
  </w:style>
  <w:style w:type="character" w:customStyle="1" w:styleId="Heading8Char">
    <w:name w:val="Heading 8 Char"/>
    <w:basedOn w:val="DefaultParagraphFont"/>
    <w:link w:val="Heading8"/>
    <w:uiPriority w:val="9"/>
    <w:semiHidden/>
    <w:rsid w:val="00885CBE"/>
    <w:rPr>
      <w:rFonts w:cstheme="majorBidi"/>
      <w:i/>
      <w:iCs/>
      <w:sz w:val="24"/>
      <w:szCs w:val="24"/>
    </w:rPr>
  </w:style>
  <w:style w:type="character" w:customStyle="1" w:styleId="Heading9Char">
    <w:name w:val="Heading 9 Char"/>
    <w:basedOn w:val="DefaultParagraphFont"/>
    <w:link w:val="Heading9"/>
    <w:uiPriority w:val="9"/>
    <w:semiHidden/>
    <w:rsid w:val="00885CBE"/>
    <w:rPr>
      <w:rFonts w:asciiTheme="majorHAnsi" w:eastAsiaTheme="majorEastAsia" w:hAnsiTheme="majorHAnsi" w:cstheme="majorBidi"/>
    </w:rPr>
  </w:style>
  <w:style w:type="paragraph" w:styleId="Caption">
    <w:name w:val="caption"/>
    <w:basedOn w:val="Normal"/>
    <w:next w:val="Normal"/>
    <w:uiPriority w:val="35"/>
    <w:semiHidden/>
    <w:unhideWhenUsed/>
    <w:rsid w:val="00885CBE"/>
    <w:rPr>
      <w:b/>
      <w:bCs/>
      <w:smallCaps/>
      <w:color w:val="595959" w:themeColor="text1" w:themeTint="A6"/>
    </w:rPr>
  </w:style>
  <w:style w:type="paragraph" w:styleId="Title">
    <w:name w:val="Title"/>
    <w:basedOn w:val="Normal"/>
    <w:next w:val="Normal"/>
    <w:link w:val="TitleChar"/>
    <w:uiPriority w:val="10"/>
    <w:qFormat/>
    <w:rsid w:val="00885CBE"/>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885CBE"/>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885CBE"/>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85CBE"/>
    <w:rPr>
      <w:rFonts w:asciiTheme="majorHAnsi" w:eastAsiaTheme="majorEastAsia" w:hAnsiTheme="majorHAnsi" w:cstheme="majorBidi"/>
      <w:sz w:val="24"/>
      <w:szCs w:val="24"/>
    </w:rPr>
  </w:style>
  <w:style w:type="paragraph" w:styleId="NoSpacing">
    <w:name w:val="No Spacing"/>
    <w:basedOn w:val="Normal"/>
    <w:uiPriority w:val="1"/>
    <w:qFormat/>
    <w:rsid w:val="00885CBE"/>
    <w:rPr>
      <w:szCs w:val="32"/>
    </w:rPr>
  </w:style>
  <w:style w:type="paragraph" w:styleId="Quote">
    <w:name w:val="Quote"/>
    <w:basedOn w:val="Normal"/>
    <w:next w:val="Normal"/>
    <w:link w:val="QuoteChar"/>
    <w:uiPriority w:val="29"/>
    <w:qFormat/>
    <w:rsid w:val="00885CBE"/>
    <w:rPr>
      <w:rFonts w:cstheme="majorBidi"/>
      <w:i/>
    </w:rPr>
  </w:style>
  <w:style w:type="character" w:customStyle="1" w:styleId="QuoteChar">
    <w:name w:val="Quote Char"/>
    <w:basedOn w:val="DefaultParagraphFont"/>
    <w:link w:val="Quote"/>
    <w:uiPriority w:val="29"/>
    <w:rsid w:val="00885CBE"/>
    <w:rPr>
      <w:rFonts w:cstheme="majorBidi"/>
      <w:i/>
      <w:sz w:val="24"/>
      <w:szCs w:val="24"/>
    </w:rPr>
  </w:style>
  <w:style w:type="paragraph" w:styleId="IntenseQuote">
    <w:name w:val="Intense Quote"/>
    <w:basedOn w:val="Normal"/>
    <w:next w:val="Normal"/>
    <w:link w:val="IntenseQuoteChar"/>
    <w:uiPriority w:val="30"/>
    <w:qFormat/>
    <w:rsid w:val="00885CBE"/>
    <w:pPr>
      <w:ind w:left="720" w:right="720"/>
    </w:pPr>
    <w:rPr>
      <w:b/>
      <w:i/>
      <w:szCs w:val="22"/>
    </w:rPr>
  </w:style>
  <w:style w:type="character" w:customStyle="1" w:styleId="IntenseQuoteChar">
    <w:name w:val="Intense Quote Char"/>
    <w:basedOn w:val="DefaultParagraphFont"/>
    <w:link w:val="IntenseQuote"/>
    <w:uiPriority w:val="30"/>
    <w:rsid w:val="00885CBE"/>
    <w:rPr>
      <w:b/>
      <w:i/>
      <w:sz w:val="24"/>
    </w:rPr>
  </w:style>
  <w:style w:type="character" w:styleId="SubtleEmphasis">
    <w:name w:val="Subtle Emphasis"/>
    <w:uiPriority w:val="19"/>
    <w:qFormat/>
    <w:rsid w:val="00885CBE"/>
    <w:rPr>
      <w:i/>
      <w:color w:val="5A5A5A" w:themeColor="text1" w:themeTint="A5"/>
    </w:rPr>
  </w:style>
  <w:style w:type="character" w:styleId="IntenseEmphasis">
    <w:name w:val="Intense Emphasis"/>
    <w:basedOn w:val="DefaultParagraphFont"/>
    <w:uiPriority w:val="21"/>
    <w:qFormat/>
    <w:rsid w:val="00885CBE"/>
    <w:rPr>
      <w:b/>
      <w:i/>
      <w:sz w:val="24"/>
      <w:szCs w:val="24"/>
      <w:u w:val="single"/>
    </w:rPr>
  </w:style>
  <w:style w:type="character" w:styleId="SubtleReference">
    <w:name w:val="Subtle Reference"/>
    <w:basedOn w:val="DefaultParagraphFont"/>
    <w:uiPriority w:val="31"/>
    <w:qFormat/>
    <w:rsid w:val="00885CBE"/>
    <w:rPr>
      <w:sz w:val="24"/>
      <w:szCs w:val="24"/>
      <w:u w:val="single"/>
    </w:rPr>
  </w:style>
  <w:style w:type="character" w:styleId="IntenseReference">
    <w:name w:val="Intense Reference"/>
    <w:basedOn w:val="DefaultParagraphFont"/>
    <w:uiPriority w:val="32"/>
    <w:qFormat/>
    <w:rsid w:val="00885CBE"/>
    <w:rPr>
      <w:b/>
      <w:sz w:val="24"/>
      <w:u w:val="single"/>
    </w:rPr>
  </w:style>
  <w:style w:type="character" w:styleId="BookTitle">
    <w:name w:val="Book Title"/>
    <w:basedOn w:val="DefaultParagraphFont"/>
    <w:uiPriority w:val="33"/>
    <w:qFormat/>
    <w:rsid w:val="00885CBE"/>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885CBE"/>
    <w:pPr>
      <w:outlineLvl w:val="9"/>
    </w:pPr>
  </w:style>
  <w:style w:type="paragraph" w:styleId="FootnoteText">
    <w:name w:val="footnote text"/>
    <w:basedOn w:val="Normal"/>
    <w:link w:val="FootnoteTextChar"/>
    <w:uiPriority w:val="99"/>
    <w:semiHidden/>
    <w:unhideWhenUsed/>
    <w:rsid w:val="0017161D"/>
    <w:rPr>
      <w:rFonts w:eastAsia="Calibri"/>
      <w:sz w:val="20"/>
      <w:szCs w:val="20"/>
      <w:lang w:eastAsia="en-US"/>
    </w:rPr>
  </w:style>
  <w:style w:type="character" w:customStyle="1" w:styleId="FootnoteTextChar">
    <w:name w:val="Footnote Text Char"/>
    <w:basedOn w:val="DefaultParagraphFont"/>
    <w:link w:val="FootnoteText"/>
    <w:uiPriority w:val="99"/>
    <w:semiHidden/>
    <w:rsid w:val="0017161D"/>
    <w:rPr>
      <w:rFonts w:ascii="Calibri" w:eastAsia="Calibri" w:hAnsi="Calibri"/>
      <w:sz w:val="20"/>
      <w:szCs w:val="20"/>
      <w:lang w:eastAsia="en-US"/>
    </w:rPr>
  </w:style>
  <w:style w:type="character" w:styleId="FootnoteReference">
    <w:name w:val="footnote reference"/>
    <w:uiPriority w:val="99"/>
    <w:semiHidden/>
    <w:unhideWhenUsed/>
    <w:rsid w:val="0017161D"/>
    <w:rPr>
      <w:vertAlign w:val="superscript"/>
    </w:rPr>
  </w:style>
  <w:style w:type="paragraph" w:styleId="BalloonText">
    <w:name w:val="Balloon Text"/>
    <w:basedOn w:val="Normal"/>
    <w:link w:val="BalloonTextChar"/>
    <w:semiHidden/>
    <w:unhideWhenUsed/>
    <w:rsid w:val="00A06CDF"/>
    <w:rPr>
      <w:rFonts w:ascii="Tahoma" w:hAnsi="Tahoma" w:cs="Tahoma"/>
      <w:sz w:val="16"/>
      <w:szCs w:val="16"/>
    </w:rPr>
  </w:style>
  <w:style w:type="character" w:customStyle="1" w:styleId="BalloonTextChar">
    <w:name w:val="Balloon Text Char"/>
    <w:basedOn w:val="DefaultParagraphFont"/>
    <w:link w:val="BalloonText"/>
    <w:semiHidden/>
    <w:rsid w:val="00A06CDF"/>
    <w:rPr>
      <w:rFonts w:ascii="Tahoma" w:hAnsi="Tahoma" w:cs="Tahoma"/>
      <w:sz w:val="16"/>
      <w:szCs w:val="16"/>
    </w:rPr>
  </w:style>
  <w:style w:type="paragraph" w:customStyle="1" w:styleId="xl65">
    <w:name w:val="xl65"/>
    <w:basedOn w:val="Normal"/>
    <w:rsid w:val="00010C46"/>
    <w:pPr>
      <w:spacing w:before="100" w:beforeAutospacing="1" w:after="100" w:afterAutospacing="1"/>
    </w:pPr>
    <w:rPr>
      <w:rFonts w:ascii="Arial" w:eastAsia="Times New Roman" w:hAnsi="Arial" w:cs="Arial"/>
      <w:color w:val="000000"/>
    </w:rPr>
  </w:style>
  <w:style w:type="paragraph" w:customStyle="1" w:styleId="xl66">
    <w:name w:val="xl66"/>
    <w:basedOn w:val="Normal"/>
    <w:rsid w:val="00010C46"/>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67">
    <w:name w:val="xl67"/>
    <w:basedOn w:val="Normal"/>
    <w:rsid w:val="00010C46"/>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68">
    <w:name w:val="xl68"/>
    <w:basedOn w:val="Normal"/>
    <w:rsid w:val="00010C46"/>
    <w:pPr>
      <w:pBdr>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69">
    <w:name w:val="xl69"/>
    <w:basedOn w:val="Normal"/>
    <w:rsid w:val="00010C46"/>
    <w:pPr>
      <w:pBdr>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0">
    <w:name w:val="xl70"/>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1">
    <w:name w:val="xl71"/>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2">
    <w:name w:val="xl72"/>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3">
    <w:name w:val="xl73"/>
    <w:basedOn w:val="Normal"/>
    <w:rsid w:val="00010C46"/>
    <w:pPr>
      <w:pBdr>
        <w:top w:val="single" w:sz="8"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4">
    <w:name w:val="xl74"/>
    <w:basedOn w:val="Normal"/>
    <w:rsid w:val="00010C46"/>
    <w:pPr>
      <w:pBdr>
        <w:top w:val="single" w:sz="4" w:space="0" w:color="auto"/>
        <w:bottom w:val="single" w:sz="8"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5">
    <w:name w:val="xl75"/>
    <w:basedOn w:val="Normal"/>
    <w:rsid w:val="00010C46"/>
    <w:pPr>
      <w:pBdr>
        <w:top w:val="single" w:sz="8"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6">
    <w:name w:val="xl76"/>
    <w:basedOn w:val="Normal"/>
    <w:rsid w:val="00010C46"/>
    <w:pPr>
      <w:pBdr>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7">
    <w:name w:val="xl77"/>
    <w:basedOn w:val="Normal"/>
    <w:rsid w:val="00010C46"/>
    <w:pPr>
      <w:pBdr>
        <w:top w:val="single" w:sz="8" w:space="0" w:color="auto"/>
        <w:left w:val="single" w:sz="4" w:space="0" w:color="auto"/>
        <w:bottom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8">
    <w:name w:val="xl78"/>
    <w:basedOn w:val="Normal"/>
    <w:rsid w:val="00010C46"/>
    <w:pPr>
      <w:pBdr>
        <w:top w:val="single" w:sz="4" w:space="0" w:color="auto"/>
        <w:left w:val="single" w:sz="4" w:space="0" w:color="auto"/>
        <w:bottom w:val="single" w:sz="8" w:space="0" w:color="auto"/>
      </w:pBdr>
      <w:spacing w:before="100" w:beforeAutospacing="1" w:after="100" w:afterAutospacing="1"/>
      <w:textAlignment w:val="top"/>
    </w:pPr>
    <w:rPr>
      <w:rFonts w:ascii="Arial" w:eastAsia="Times New Roman" w:hAnsi="Arial" w:cs="Arial"/>
      <w:color w:val="000000"/>
    </w:rPr>
  </w:style>
  <w:style w:type="paragraph" w:customStyle="1" w:styleId="xl79">
    <w:name w:val="xl79"/>
    <w:basedOn w:val="Normal"/>
    <w:rsid w:val="00010C46"/>
    <w:pPr>
      <w:pBdr>
        <w:top w:val="single" w:sz="8" w:space="0" w:color="auto"/>
        <w:left w:val="single" w:sz="4" w:space="0" w:color="auto"/>
        <w:bottom w:val="single" w:sz="4" w:space="0" w:color="auto"/>
      </w:pBdr>
      <w:shd w:val="clear" w:color="000000" w:fill="92D050"/>
      <w:spacing w:before="100" w:beforeAutospacing="1" w:after="100" w:afterAutospacing="1"/>
      <w:textAlignment w:val="top"/>
    </w:pPr>
    <w:rPr>
      <w:rFonts w:ascii="Arial" w:eastAsia="Times New Roman" w:hAnsi="Arial" w:cs="Arial"/>
      <w:color w:val="000000"/>
    </w:rPr>
  </w:style>
  <w:style w:type="paragraph" w:customStyle="1" w:styleId="xl80">
    <w:name w:val="xl80"/>
    <w:basedOn w:val="Normal"/>
    <w:rsid w:val="00010C46"/>
    <w:pPr>
      <w:pBdr>
        <w:top w:val="single" w:sz="4" w:space="0" w:color="auto"/>
        <w:left w:val="single" w:sz="4" w:space="0" w:color="auto"/>
        <w:bottom w:val="single" w:sz="8" w:space="0" w:color="auto"/>
      </w:pBdr>
      <w:shd w:val="clear" w:color="000000" w:fill="92D050"/>
      <w:spacing w:before="100" w:beforeAutospacing="1" w:after="100" w:afterAutospacing="1"/>
      <w:textAlignment w:val="top"/>
    </w:pPr>
    <w:rPr>
      <w:rFonts w:ascii="Arial" w:eastAsia="Times New Roman" w:hAnsi="Arial" w:cs="Arial"/>
      <w:color w:val="000000"/>
    </w:rPr>
  </w:style>
  <w:style w:type="paragraph" w:customStyle="1" w:styleId="xl81">
    <w:name w:val="xl81"/>
    <w:basedOn w:val="Normal"/>
    <w:rsid w:val="00010C46"/>
    <w:pPr>
      <w:pBdr>
        <w:left w:val="single" w:sz="4" w:space="0" w:color="auto"/>
        <w:bottom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2">
    <w:name w:val="xl82"/>
    <w:basedOn w:val="Normal"/>
    <w:rsid w:val="00010C46"/>
    <w:pPr>
      <w:pBdr>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rPr>
  </w:style>
  <w:style w:type="paragraph" w:customStyle="1" w:styleId="xl83">
    <w:name w:val="xl83"/>
    <w:basedOn w:val="Normal"/>
    <w:rsid w:val="00010C46"/>
    <w:pPr>
      <w:pBdr>
        <w:left w:val="single" w:sz="4" w:space="0" w:color="auto"/>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rPr>
  </w:style>
  <w:style w:type="paragraph" w:customStyle="1" w:styleId="xl84">
    <w:name w:val="xl84"/>
    <w:basedOn w:val="Normal"/>
    <w:rsid w:val="00010C46"/>
    <w:pPr>
      <w:pBdr>
        <w:top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85">
    <w:name w:val="xl85"/>
    <w:basedOn w:val="Normal"/>
    <w:rsid w:val="00010C46"/>
    <w:pPr>
      <w:pBdr>
        <w:top w:val="single" w:sz="4" w:space="0" w:color="auto"/>
        <w:left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86">
    <w:name w:val="xl86"/>
    <w:basedOn w:val="Normal"/>
    <w:rsid w:val="00010C46"/>
    <w:pPr>
      <w:pBdr>
        <w:top w:val="single" w:sz="4" w:space="0" w:color="auto"/>
        <w:left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7">
    <w:name w:val="xl87"/>
    <w:basedOn w:val="Normal"/>
    <w:rsid w:val="00010C46"/>
    <w:pPr>
      <w:pBdr>
        <w:top w:val="single" w:sz="4" w:space="0" w:color="auto"/>
        <w:lef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8">
    <w:name w:val="xl88"/>
    <w:basedOn w:val="Normal"/>
    <w:rsid w:val="00010C46"/>
    <w:pPr>
      <w:pBdr>
        <w:left w:val="single" w:sz="4" w:space="0" w:color="auto"/>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color w:val="FFFFFF"/>
    </w:rPr>
  </w:style>
  <w:style w:type="paragraph" w:customStyle="1" w:styleId="xl89">
    <w:name w:val="xl89"/>
    <w:basedOn w:val="Normal"/>
    <w:rsid w:val="00010C46"/>
    <w:pPr>
      <w:pBdr>
        <w:left w:val="single" w:sz="4" w:space="0" w:color="auto"/>
        <w:bottom w:val="single" w:sz="8" w:space="0" w:color="auto"/>
      </w:pBdr>
      <w:spacing w:before="100" w:beforeAutospacing="1" w:after="100" w:afterAutospacing="1"/>
      <w:jc w:val="center"/>
      <w:textAlignment w:val="top"/>
    </w:pPr>
    <w:rPr>
      <w:rFonts w:ascii="Arial" w:eastAsia="Times New Roman" w:hAnsi="Arial" w:cs="Arial"/>
      <w:b/>
      <w:bCs/>
      <w:color w:val="FFFFFF"/>
    </w:rPr>
  </w:style>
  <w:style w:type="table" w:styleId="LightShading-Accent1">
    <w:name w:val="Light Shading Accent 1"/>
    <w:basedOn w:val="TableNormal"/>
    <w:uiPriority w:val="60"/>
    <w:rsid w:val="001B0F6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1B0F6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dTable4Accent1">
    <w:name w:val="Grid Table 4 Accent 1"/>
    <w:basedOn w:val="TableNormal"/>
    <w:uiPriority w:val="49"/>
    <w:rsid w:val="005D3D71"/>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1">
    <w:name w:val="Grid Table 1 Light Accent 1"/>
    <w:basedOn w:val="TableNormal"/>
    <w:uiPriority w:val="46"/>
    <w:rsid w:val="00920217"/>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6ColorfulAccent1">
    <w:name w:val="Grid Table 6 Colorful Accent 1"/>
    <w:basedOn w:val="TableNormal"/>
    <w:uiPriority w:val="51"/>
    <w:rsid w:val="00250DB6"/>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1">
    <w:name w:val="List Table 2 Accent 1"/>
    <w:basedOn w:val="TableNormal"/>
    <w:uiPriority w:val="47"/>
    <w:rsid w:val="00A51344"/>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7333E6"/>
    <w:rPr>
      <w:color w:val="605E5C"/>
      <w:shd w:val="clear" w:color="auto" w:fill="E1DFDD"/>
    </w:rPr>
  </w:style>
  <w:style w:type="table" w:customStyle="1" w:styleId="PlainTable1">
    <w:name w:val="Plain Table 1"/>
    <w:basedOn w:val="TableNormal"/>
    <w:uiPriority w:val="41"/>
    <w:rsid w:val="00C25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1">
    <w:name w:val="Grid Table 2 Accent 1"/>
    <w:basedOn w:val="TableNormal"/>
    <w:uiPriority w:val="47"/>
    <w:rsid w:val="008D048D"/>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
    <w:name w:val="List Table 6 Colorful Accent 1"/>
    <w:basedOn w:val="TableNormal"/>
    <w:uiPriority w:val="51"/>
    <w:rsid w:val="008D048D"/>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
    <w:name w:val="Grid Table 5 Dark Accent 1"/>
    <w:basedOn w:val="TableNormal"/>
    <w:uiPriority w:val="50"/>
    <w:rsid w:val="003B2FC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sz w:val="24"/>
        <w:szCs w:val="24"/>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qFormat="1"/>
    <w:lsdException w:name="footnote text" w:uiPriority="99"/>
    <w:lsdException w:name="header" w:uiPriority="99"/>
    <w:lsdException w:name="caption" w:uiPriority="35"/>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5CBE"/>
  </w:style>
  <w:style w:type="paragraph" w:styleId="Heading1">
    <w:name w:val="heading 1"/>
    <w:basedOn w:val="Normal"/>
    <w:next w:val="Normal"/>
    <w:link w:val="Heading1Char"/>
    <w:uiPriority w:val="9"/>
    <w:qFormat/>
    <w:rsid w:val="00885CBE"/>
    <w:pPr>
      <w:keepNext/>
      <w:spacing w:before="240" w:after="60"/>
      <w:outlineLvl w:val="0"/>
    </w:pPr>
    <w:rPr>
      <w:rFonts w:ascii="Arial" w:eastAsiaTheme="majorEastAsia" w:hAnsi="Arial" w:cstheme="majorBidi"/>
      <w:b/>
      <w:bCs/>
      <w:kern w:val="32"/>
      <w:sz w:val="28"/>
      <w:szCs w:val="32"/>
    </w:rPr>
  </w:style>
  <w:style w:type="paragraph" w:styleId="Heading2">
    <w:name w:val="heading 2"/>
    <w:basedOn w:val="Normal"/>
    <w:next w:val="Normal"/>
    <w:link w:val="Heading2Char"/>
    <w:uiPriority w:val="9"/>
    <w:unhideWhenUsed/>
    <w:qFormat/>
    <w:rsid w:val="00885CBE"/>
    <w:pPr>
      <w:keepNext/>
      <w:spacing w:before="240" w:after="60"/>
      <w:outlineLvl w:val="1"/>
    </w:pPr>
    <w:rPr>
      <w:rFonts w:ascii="Arial" w:eastAsiaTheme="majorEastAsia" w:hAnsi="Arial" w:cstheme="majorBidi"/>
      <w:b/>
      <w:bCs/>
      <w:iCs/>
      <w:szCs w:val="28"/>
    </w:rPr>
  </w:style>
  <w:style w:type="paragraph" w:styleId="Heading3">
    <w:name w:val="heading 3"/>
    <w:basedOn w:val="Normal"/>
    <w:next w:val="Normal"/>
    <w:link w:val="Heading3Char"/>
    <w:uiPriority w:val="9"/>
    <w:semiHidden/>
    <w:unhideWhenUsed/>
    <w:qFormat/>
    <w:rsid w:val="00885CBE"/>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885CBE"/>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885CBE"/>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885CBE"/>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885CBE"/>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885CBE"/>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885CBE"/>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paragraph" w:styleId="BodyText">
    <w:name w:val="Body Text"/>
    <w:basedOn w:val="Normal"/>
    <w:rPr>
      <w:rFonts w:ascii="Arial" w:hAnsi="Arial"/>
      <w:b/>
      <w:i/>
      <w:color w:val="000000"/>
      <w:szCs w:val="20"/>
    </w:rPr>
  </w:style>
  <w:style w:type="paragraph" w:customStyle="1" w:styleId="BodyText1">
    <w:name w:val="Body Text1"/>
    <w:basedOn w:val="Normal"/>
    <w:link w:val="BodytextChar"/>
    <w:rsid w:val="00DC59CB"/>
    <w:pPr>
      <w:spacing w:after="120"/>
      <w:ind w:left="340"/>
    </w:pPr>
    <w:rPr>
      <w:rFonts w:ascii="Arial" w:hAnsi="Arial"/>
      <w:sz w:val="22"/>
      <w:szCs w:val="22"/>
    </w:rPr>
  </w:style>
  <w:style w:type="table" w:styleId="TableGrid">
    <w:name w:val="Table Grid"/>
    <w:basedOn w:val="TableNormal"/>
    <w:rsid w:val="00DC5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1"/>
    <w:rsid w:val="00E102D5"/>
    <w:rPr>
      <w:rFonts w:ascii="Arial" w:hAnsi="Arial"/>
      <w:sz w:val="22"/>
      <w:szCs w:val="22"/>
      <w:lang w:val="en-GB" w:eastAsia="en-GB" w:bidi="ar-SA"/>
    </w:rPr>
  </w:style>
  <w:style w:type="paragraph" w:styleId="BodyText2">
    <w:name w:val="Body Text 2"/>
    <w:basedOn w:val="Normal"/>
    <w:rsid w:val="00E35A60"/>
    <w:pPr>
      <w:overflowPunct w:val="0"/>
      <w:autoSpaceDE w:val="0"/>
      <w:autoSpaceDN w:val="0"/>
      <w:adjustRightInd w:val="0"/>
      <w:textAlignment w:val="baseline"/>
    </w:pPr>
    <w:rPr>
      <w:rFonts w:ascii="Arial" w:hAnsi="Arial"/>
      <w:szCs w:val="20"/>
      <w:lang w:eastAsia="en-US"/>
    </w:rPr>
  </w:style>
  <w:style w:type="character" w:styleId="Hyperlink">
    <w:name w:val="Hyperlink"/>
    <w:basedOn w:val="DefaultParagraphFont"/>
    <w:uiPriority w:val="99"/>
    <w:rsid w:val="00E35A60"/>
    <w:rPr>
      <w:color w:val="0000FF"/>
      <w:u w:val="single"/>
    </w:rPr>
  </w:style>
  <w:style w:type="character" w:customStyle="1" w:styleId="HeaderChar">
    <w:name w:val="Header Char"/>
    <w:basedOn w:val="DefaultParagraphFont"/>
    <w:link w:val="Header"/>
    <w:uiPriority w:val="99"/>
    <w:locked/>
    <w:rsid w:val="00C51672"/>
    <w:rPr>
      <w:sz w:val="24"/>
      <w:szCs w:val="24"/>
    </w:rPr>
  </w:style>
  <w:style w:type="paragraph" w:styleId="NormalWeb">
    <w:name w:val="Normal (Web)"/>
    <w:basedOn w:val="Normal"/>
    <w:uiPriority w:val="99"/>
    <w:unhideWhenUsed/>
    <w:rsid w:val="00C51672"/>
    <w:pPr>
      <w:spacing w:before="100" w:beforeAutospacing="1" w:after="100" w:afterAutospacing="1"/>
    </w:pPr>
  </w:style>
  <w:style w:type="paragraph" w:styleId="TOC1">
    <w:name w:val="toc 1"/>
    <w:basedOn w:val="Normal"/>
    <w:next w:val="Normal"/>
    <w:autoRedefine/>
    <w:uiPriority w:val="39"/>
    <w:rsid w:val="00C51672"/>
    <w:pPr>
      <w:spacing w:before="120" w:after="120"/>
    </w:pPr>
    <w:rPr>
      <w:rFonts w:cstheme="minorHAnsi"/>
      <w:b/>
      <w:bCs/>
      <w:caps/>
      <w:sz w:val="20"/>
      <w:szCs w:val="20"/>
    </w:rPr>
  </w:style>
  <w:style w:type="paragraph" w:styleId="TOC2">
    <w:name w:val="toc 2"/>
    <w:basedOn w:val="Normal"/>
    <w:next w:val="Normal"/>
    <w:autoRedefine/>
    <w:uiPriority w:val="39"/>
    <w:rsid w:val="00C51672"/>
    <w:pPr>
      <w:ind w:left="240"/>
    </w:pPr>
    <w:rPr>
      <w:rFonts w:cstheme="minorHAnsi"/>
      <w:smallCaps/>
      <w:sz w:val="20"/>
      <w:szCs w:val="20"/>
    </w:rPr>
  </w:style>
  <w:style w:type="paragraph" w:styleId="TOC3">
    <w:name w:val="toc 3"/>
    <w:basedOn w:val="Normal"/>
    <w:next w:val="Normal"/>
    <w:autoRedefine/>
    <w:qFormat/>
    <w:rsid w:val="00885CBE"/>
    <w:pPr>
      <w:spacing w:before="40"/>
      <w:ind w:left="284"/>
    </w:pPr>
    <w:rPr>
      <w:rFonts w:cstheme="minorHAnsi"/>
      <w:b/>
      <w:iCs/>
      <w:u w:val="single"/>
    </w:rPr>
  </w:style>
  <w:style w:type="paragraph" w:styleId="TOC4">
    <w:name w:val="toc 4"/>
    <w:basedOn w:val="Normal"/>
    <w:next w:val="Normal"/>
    <w:autoRedefine/>
    <w:rsid w:val="00C51672"/>
    <w:pPr>
      <w:ind w:left="720"/>
    </w:pPr>
    <w:rPr>
      <w:rFonts w:cstheme="minorHAnsi"/>
      <w:sz w:val="18"/>
      <w:szCs w:val="18"/>
    </w:rPr>
  </w:style>
  <w:style w:type="paragraph" w:styleId="TOC5">
    <w:name w:val="toc 5"/>
    <w:basedOn w:val="Normal"/>
    <w:next w:val="Normal"/>
    <w:autoRedefine/>
    <w:rsid w:val="00C51672"/>
    <w:pPr>
      <w:ind w:left="960"/>
    </w:pPr>
    <w:rPr>
      <w:rFonts w:cstheme="minorHAnsi"/>
      <w:sz w:val="18"/>
      <w:szCs w:val="18"/>
    </w:rPr>
  </w:style>
  <w:style w:type="paragraph" w:styleId="TOC6">
    <w:name w:val="toc 6"/>
    <w:basedOn w:val="Normal"/>
    <w:next w:val="Normal"/>
    <w:autoRedefine/>
    <w:rsid w:val="00C51672"/>
    <w:pPr>
      <w:ind w:left="1200"/>
    </w:pPr>
    <w:rPr>
      <w:rFonts w:cstheme="minorHAnsi"/>
      <w:sz w:val="18"/>
      <w:szCs w:val="18"/>
    </w:rPr>
  </w:style>
  <w:style w:type="paragraph" w:styleId="TOC7">
    <w:name w:val="toc 7"/>
    <w:basedOn w:val="Normal"/>
    <w:next w:val="Normal"/>
    <w:autoRedefine/>
    <w:rsid w:val="00C51672"/>
    <w:pPr>
      <w:ind w:left="1440"/>
    </w:pPr>
    <w:rPr>
      <w:rFonts w:cstheme="minorHAnsi"/>
      <w:sz w:val="18"/>
      <w:szCs w:val="18"/>
    </w:rPr>
  </w:style>
  <w:style w:type="paragraph" w:styleId="TOC8">
    <w:name w:val="toc 8"/>
    <w:basedOn w:val="Normal"/>
    <w:next w:val="Normal"/>
    <w:autoRedefine/>
    <w:rsid w:val="00C51672"/>
    <w:pPr>
      <w:ind w:left="1680"/>
    </w:pPr>
    <w:rPr>
      <w:rFonts w:cstheme="minorHAnsi"/>
      <w:sz w:val="18"/>
      <w:szCs w:val="18"/>
    </w:rPr>
  </w:style>
  <w:style w:type="paragraph" w:styleId="TOC9">
    <w:name w:val="toc 9"/>
    <w:basedOn w:val="Normal"/>
    <w:next w:val="Normal"/>
    <w:autoRedefine/>
    <w:rsid w:val="00C51672"/>
    <w:pPr>
      <w:ind w:left="1920"/>
    </w:pPr>
    <w:rPr>
      <w:rFonts w:cstheme="minorHAnsi"/>
      <w:sz w:val="18"/>
      <w:szCs w:val="18"/>
    </w:rPr>
  </w:style>
  <w:style w:type="paragraph" w:customStyle="1" w:styleId="BodyText10">
    <w:name w:val="Body Text1"/>
    <w:basedOn w:val="Normal"/>
    <w:rsid w:val="004022EA"/>
    <w:pPr>
      <w:spacing w:after="120"/>
      <w:ind w:left="340"/>
    </w:pPr>
    <w:rPr>
      <w:rFonts w:ascii="Arial" w:hAnsi="Arial" w:cs="Arial"/>
      <w:sz w:val="22"/>
      <w:szCs w:val="22"/>
    </w:rPr>
  </w:style>
  <w:style w:type="character" w:styleId="Emphasis">
    <w:name w:val="Emphasis"/>
    <w:basedOn w:val="DefaultParagraphFont"/>
    <w:uiPriority w:val="20"/>
    <w:qFormat/>
    <w:rsid w:val="00885CBE"/>
    <w:rPr>
      <w:rFonts w:asciiTheme="minorHAnsi" w:hAnsiTheme="minorHAnsi"/>
      <w:b/>
      <w:i/>
      <w:iCs/>
    </w:rPr>
  </w:style>
  <w:style w:type="character" w:styleId="Strong">
    <w:name w:val="Strong"/>
    <w:basedOn w:val="DefaultParagraphFont"/>
    <w:uiPriority w:val="22"/>
    <w:qFormat/>
    <w:rsid w:val="00885CBE"/>
    <w:rPr>
      <w:b/>
      <w:bCs/>
    </w:rPr>
  </w:style>
  <w:style w:type="paragraph" w:styleId="ListParagraph">
    <w:name w:val="List Paragraph"/>
    <w:basedOn w:val="Normal"/>
    <w:uiPriority w:val="34"/>
    <w:qFormat/>
    <w:rsid w:val="00885CBE"/>
    <w:pPr>
      <w:ind w:left="720"/>
      <w:contextualSpacing/>
    </w:pPr>
  </w:style>
  <w:style w:type="character" w:styleId="FollowedHyperlink">
    <w:name w:val="FollowedHyperlink"/>
    <w:basedOn w:val="DefaultParagraphFont"/>
    <w:uiPriority w:val="99"/>
    <w:rsid w:val="001014BA"/>
    <w:rPr>
      <w:color w:val="800080" w:themeColor="followedHyperlink"/>
      <w:u w:val="single"/>
    </w:rPr>
  </w:style>
  <w:style w:type="character" w:customStyle="1" w:styleId="Heading1Char">
    <w:name w:val="Heading 1 Char"/>
    <w:basedOn w:val="DefaultParagraphFont"/>
    <w:link w:val="Heading1"/>
    <w:uiPriority w:val="9"/>
    <w:rsid w:val="00885CBE"/>
    <w:rPr>
      <w:rFonts w:ascii="Arial" w:eastAsiaTheme="majorEastAsia" w:hAnsi="Arial" w:cstheme="majorBidi"/>
      <w:b/>
      <w:bCs/>
      <w:kern w:val="32"/>
      <w:sz w:val="28"/>
      <w:szCs w:val="32"/>
    </w:rPr>
  </w:style>
  <w:style w:type="character" w:customStyle="1" w:styleId="Heading3Char">
    <w:name w:val="Heading 3 Char"/>
    <w:basedOn w:val="DefaultParagraphFont"/>
    <w:link w:val="Heading3"/>
    <w:uiPriority w:val="9"/>
    <w:semiHidden/>
    <w:rsid w:val="00885CBE"/>
    <w:rPr>
      <w:rFonts w:asciiTheme="majorHAnsi" w:eastAsiaTheme="majorEastAsia" w:hAnsiTheme="majorHAnsi" w:cstheme="majorBidi"/>
      <w:b/>
      <w:bCs/>
      <w:sz w:val="26"/>
      <w:szCs w:val="26"/>
    </w:rPr>
  </w:style>
  <w:style w:type="character" w:customStyle="1" w:styleId="Heading2Char">
    <w:name w:val="Heading 2 Char"/>
    <w:basedOn w:val="DefaultParagraphFont"/>
    <w:link w:val="Heading2"/>
    <w:uiPriority w:val="9"/>
    <w:rsid w:val="00885CBE"/>
    <w:rPr>
      <w:rFonts w:ascii="Arial" w:eastAsiaTheme="majorEastAsia" w:hAnsi="Arial" w:cstheme="majorBidi"/>
      <w:b/>
      <w:bCs/>
      <w:iCs/>
      <w:sz w:val="24"/>
      <w:szCs w:val="28"/>
    </w:rPr>
  </w:style>
  <w:style w:type="character" w:customStyle="1" w:styleId="Heading4Char">
    <w:name w:val="Heading 4 Char"/>
    <w:basedOn w:val="DefaultParagraphFont"/>
    <w:link w:val="Heading4"/>
    <w:uiPriority w:val="9"/>
    <w:semiHidden/>
    <w:rsid w:val="00885CBE"/>
    <w:rPr>
      <w:rFonts w:cstheme="majorBidi"/>
      <w:b/>
      <w:bCs/>
      <w:sz w:val="28"/>
      <w:szCs w:val="28"/>
    </w:rPr>
  </w:style>
  <w:style w:type="character" w:customStyle="1" w:styleId="Heading5Char">
    <w:name w:val="Heading 5 Char"/>
    <w:basedOn w:val="DefaultParagraphFont"/>
    <w:link w:val="Heading5"/>
    <w:uiPriority w:val="9"/>
    <w:semiHidden/>
    <w:rsid w:val="00885CBE"/>
    <w:rPr>
      <w:rFonts w:cstheme="majorBidi"/>
      <w:b/>
      <w:bCs/>
      <w:i/>
      <w:iCs/>
      <w:sz w:val="26"/>
      <w:szCs w:val="26"/>
    </w:rPr>
  </w:style>
  <w:style w:type="character" w:customStyle="1" w:styleId="Heading6Char">
    <w:name w:val="Heading 6 Char"/>
    <w:basedOn w:val="DefaultParagraphFont"/>
    <w:link w:val="Heading6"/>
    <w:uiPriority w:val="9"/>
    <w:semiHidden/>
    <w:rsid w:val="00885CBE"/>
    <w:rPr>
      <w:rFonts w:cstheme="majorBidi"/>
      <w:b/>
      <w:bCs/>
    </w:rPr>
  </w:style>
  <w:style w:type="character" w:customStyle="1" w:styleId="Heading7Char">
    <w:name w:val="Heading 7 Char"/>
    <w:basedOn w:val="DefaultParagraphFont"/>
    <w:link w:val="Heading7"/>
    <w:uiPriority w:val="9"/>
    <w:semiHidden/>
    <w:rsid w:val="00885CBE"/>
    <w:rPr>
      <w:rFonts w:cstheme="majorBidi"/>
      <w:sz w:val="24"/>
      <w:szCs w:val="24"/>
    </w:rPr>
  </w:style>
  <w:style w:type="character" w:customStyle="1" w:styleId="Heading8Char">
    <w:name w:val="Heading 8 Char"/>
    <w:basedOn w:val="DefaultParagraphFont"/>
    <w:link w:val="Heading8"/>
    <w:uiPriority w:val="9"/>
    <w:semiHidden/>
    <w:rsid w:val="00885CBE"/>
    <w:rPr>
      <w:rFonts w:cstheme="majorBidi"/>
      <w:i/>
      <w:iCs/>
      <w:sz w:val="24"/>
      <w:szCs w:val="24"/>
    </w:rPr>
  </w:style>
  <w:style w:type="character" w:customStyle="1" w:styleId="Heading9Char">
    <w:name w:val="Heading 9 Char"/>
    <w:basedOn w:val="DefaultParagraphFont"/>
    <w:link w:val="Heading9"/>
    <w:uiPriority w:val="9"/>
    <w:semiHidden/>
    <w:rsid w:val="00885CBE"/>
    <w:rPr>
      <w:rFonts w:asciiTheme="majorHAnsi" w:eastAsiaTheme="majorEastAsia" w:hAnsiTheme="majorHAnsi" w:cstheme="majorBidi"/>
    </w:rPr>
  </w:style>
  <w:style w:type="paragraph" w:styleId="Caption">
    <w:name w:val="caption"/>
    <w:basedOn w:val="Normal"/>
    <w:next w:val="Normal"/>
    <w:uiPriority w:val="35"/>
    <w:semiHidden/>
    <w:unhideWhenUsed/>
    <w:rsid w:val="00885CBE"/>
    <w:rPr>
      <w:b/>
      <w:bCs/>
      <w:smallCaps/>
      <w:color w:val="595959" w:themeColor="text1" w:themeTint="A6"/>
    </w:rPr>
  </w:style>
  <w:style w:type="paragraph" w:styleId="Title">
    <w:name w:val="Title"/>
    <w:basedOn w:val="Normal"/>
    <w:next w:val="Normal"/>
    <w:link w:val="TitleChar"/>
    <w:uiPriority w:val="10"/>
    <w:qFormat/>
    <w:rsid w:val="00885CBE"/>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885CBE"/>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885CBE"/>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85CBE"/>
    <w:rPr>
      <w:rFonts w:asciiTheme="majorHAnsi" w:eastAsiaTheme="majorEastAsia" w:hAnsiTheme="majorHAnsi" w:cstheme="majorBidi"/>
      <w:sz w:val="24"/>
      <w:szCs w:val="24"/>
    </w:rPr>
  </w:style>
  <w:style w:type="paragraph" w:styleId="NoSpacing">
    <w:name w:val="No Spacing"/>
    <w:basedOn w:val="Normal"/>
    <w:uiPriority w:val="1"/>
    <w:qFormat/>
    <w:rsid w:val="00885CBE"/>
    <w:rPr>
      <w:szCs w:val="32"/>
    </w:rPr>
  </w:style>
  <w:style w:type="paragraph" w:styleId="Quote">
    <w:name w:val="Quote"/>
    <w:basedOn w:val="Normal"/>
    <w:next w:val="Normal"/>
    <w:link w:val="QuoteChar"/>
    <w:uiPriority w:val="29"/>
    <w:qFormat/>
    <w:rsid w:val="00885CBE"/>
    <w:rPr>
      <w:rFonts w:cstheme="majorBidi"/>
      <w:i/>
    </w:rPr>
  </w:style>
  <w:style w:type="character" w:customStyle="1" w:styleId="QuoteChar">
    <w:name w:val="Quote Char"/>
    <w:basedOn w:val="DefaultParagraphFont"/>
    <w:link w:val="Quote"/>
    <w:uiPriority w:val="29"/>
    <w:rsid w:val="00885CBE"/>
    <w:rPr>
      <w:rFonts w:cstheme="majorBidi"/>
      <w:i/>
      <w:sz w:val="24"/>
      <w:szCs w:val="24"/>
    </w:rPr>
  </w:style>
  <w:style w:type="paragraph" w:styleId="IntenseQuote">
    <w:name w:val="Intense Quote"/>
    <w:basedOn w:val="Normal"/>
    <w:next w:val="Normal"/>
    <w:link w:val="IntenseQuoteChar"/>
    <w:uiPriority w:val="30"/>
    <w:qFormat/>
    <w:rsid w:val="00885CBE"/>
    <w:pPr>
      <w:ind w:left="720" w:right="720"/>
    </w:pPr>
    <w:rPr>
      <w:b/>
      <w:i/>
      <w:szCs w:val="22"/>
    </w:rPr>
  </w:style>
  <w:style w:type="character" w:customStyle="1" w:styleId="IntenseQuoteChar">
    <w:name w:val="Intense Quote Char"/>
    <w:basedOn w:val="DefaultParagraphFont"/>
    <w:link w:val="IntenseQuote"/>
    <w:uiPriority w:val="30"/>
    <w:rsid w:val="00885CBE"/>
    <w:rPr>
      <w:b/>
      <w:i/>
      <w:sz w:val="24"/>
    </w:rPr>
  </w:style>
  <w:style w:type="character" w:styleId="SubtleEmphasis">
    <w:name w:val="Subtle Emphasis"/>
    <w:uiPriority w:val="19"/>
    <w:qFormat/>
    <w:rsid w:val="00885CBE"/>
    <w:rPr>
      <w:i/>
      <w:color w:val="5A5A5A" w:themeColor="text1" w:themeTint="A5"/>
    </w:rPr>
  </w:style>
  <w:style w:type="character" w:styleId="IntenseEmphasis">
    <w:name w:val="Intense Emphasis"/>
    <w:basedOn w:val="DefaultParagraphFont"/>
    <w:uiPriority w:val="21"/>
    <w:qFormat/>
    <w:rsid w:val="00885CBE"/>
    <w:rPr>
      <w:b/>
      <w:i/>
      <w:sz w:val="24"/>
      <w:szCs w:val="24"/>
      <w:u w:val="single"/>
    </w:rPr>
  </w:style>
  <w:style w:type="character" w:styleId="SubtleReference">
    <w:name w:val="Subtle Reference"/>
    <w:basedOn w:val="DefaultParagraphFont"/>
    <w:uiPriority w:val="31"/>
    <w:qFormat/>
    <w:rsid w:val="00885CBE"/>
    <w:rPr>
      <w:sz w:val="24"/>
      <w:szCs w:val="24"/>
      <w:u w:val="single"/>
    </w:rPr>
  </w:style>
  <w:style w:type="character" w:styleId="IntenseReference">
    <w:name w:val="Intense Reference"/>
    <w:basedOn w:val="DefaultParagraphFont"/>
    <w:uiPriority w:val="32"/>
    <w:qFormat/>
    <w:rsid w:val="00885CBE"/>
    <w:rPr>
      <w:b/>
      <w:sz w:val="24"/>
      <w:u w:val="single"/>
    </w:rPr>
  </w:style>
  <w:style w:type="character" w:styleId="BookTitle">
    <w:name w:val="Book Title"/>
    <w:basedOn w:val="DefaultParagraphFont"/>
    <w:uiPriority w:val="33"/>
    <w:qFormat/>
    <w:rsid w:val="00885CBE"/>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885CBE"/>
    <w:pPr>
      <w:outlineLvl w:val="9"/>
    </w:pPr>
  </w:style>
  <w:style w:type="paragraph" w:styleId="FootnoteText">
    <w:name w:val="footnote text"/>
    <w:basedOn w:val="Normal"/>
    <w:link w:val="FootnoteTextChar"/>
    <w:uiPriority w:val="99"/>
    <w:semiHidden/>
    <w:unhideWhenUsed/>
    <w:rsid w:val="0017161D"/>
    <w:rPr>
      <w:rFonts w:eastAsia="Calibri"/>
      <w:sz w:val="20"/>
      <w:szCs w:val="20"/>
      <w:lang w:eastAsia="en-US"/>
    </w:rPr>
  </w:style>
  <w:style w:type="character" w:customStyle="1" w:styleId="FootnoteTextChar">
    <w:name w:val="Footnote Text Char"/>
    <w:basedOn w:val="DefaultParagraphFont"/>
    <w:link w:val="FootnoteText"/>
    <w:uiPriority w:val="99"/>
    <w:semiHidden/>
    <w:rsid w:val="0017161D"/>
    <w:rPr>
      <w:rFonts w:ascii="Calibri" w:eastAsia="Calibri" w:hAnsi="Calibri"/>
      <w:sz w:val="20"/>
      <w:szCs w:val="20"/>
      <w:lang w:eastAsia="en-US"/>
    </w:rPr>
  </w:style>
  <w:style w:type="character" w:styleId="FootnoteReference">
    <w:name w:val="footnote reference"/>
    <w:uiPriority w:val="99"/>
    <w:semiHidden/>
    <w:unhideWhenUsed/>
    <w:rsid w:val="0017161D"/>
    <w:rPr>
      <w:vertAlign w:val="superscript"/>
    </w:rPr>
  </w:style>
  <w:style w:type="paragraph" w:styleId="BalloonText">
    <w:name w:val="Balloon Text"/>
    <w:basedOn w:val="Normal"/>
    <w:link w:val="BalloonTextChar"/>
    <w:semiHidden/>
    <w:unhideWhenUsed/>
    <w:rsid w:val="00A06CDF"/>
    <w:rPr>
      <w:rFonts w:ascii="Tahoma" w:hAnsi="Tahoma" w:cs="Tahoma"/>
      <w:sz w:val="16"/>
      <w:szCs w:val="16"/>
    </w:rPr>
  </w:style>
  <w:style w:type="character" w:customStyle="1" w:styleId="BalloonTextChar">
    <w:name w:val="Balloon Text Char"/>
    <w:basedOn w:val="DefaultParagraphFont"/>
    <w:link w:val="BalloonText"/>
    <w:semiHidden/>
    <w:rsid w:val="00A06CDF"/>
    <w:rPr>
      <w:rFonts w:ascii="Tahoma" w:hAnsi="Tahoma" w:cs="Tahoma"/>
      <w:sz w:val="16"/>
      <w:szCs w:val="16"/>
    </w:rPr>
  </w:style>
  <w:style w:type="paragraph" w:customStyle="1" w:styleId="xl65">
    <w:name w:val="xl65"/>
    <w:basedOn w:val="Normal"/>
    <w:rsid w:val="00010C46"/>
    <w:pPr>
      <w:spacing w:before="100" w:beforeAutospacing="1" w:after="100" w:afterAutospacing="1"/>
    </w:pPr>
    <w:rPr>
      <w:rFonts w:ascii="Arial" w:eastAsia="Times New Roman" w:hAnsi="Arial" w:cs="Arial"/>
      <w:color w:val="000000"/>
    </w:rPr>
  </w:style>
  <w:style w:type="paragraph" w:customStyle="1" w:styleId="xl66">
    <w:name w:val="xl66"/>
    <w:basedOn w:val="Normal"/>
    <w:rsid w:val="00010C46"/>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67">
    <w:name w:val="xl67"/>
    <w:basedOn w:val="Normal"/>
    <w:rsid w:val="00010C46"/>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68">
    <w:name w:val="xl68"/>
    <w:basedOn w:val="Normal"/>
    <w:rsid w:val="00010C46"/>
    <w:pPr>
      <w:pBdr>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69">
    <w:name w:val="xl69"/>
    <w:basedOn w:val="Normal"/>
    <w:rsid w:val="00010C46"/>
    <w:pPr>
      <w:pBdr>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0">
    <w:name w:val="xl70"/>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1">
    <w:name w:val="xl71"/>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2">
    <w:name w:val="xl72"/>
    <w:basedOn w:val="Normal"/>
    <w:rsid w:val="00010C46"/>
    <w:pPr>
      <w:pBdr>
        <w:top w:val="single" w:sz="8"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3">
    <w:name w:val="xl73"/>
    <w:basedOn w:val="Normal"/>
    <w:rsid w:val="00010C46"/>
    <w:pPr>
      <w:pBdr>
        <w:top w:val="single" w:sz="8"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4">
    <w:name w:val="xl74"/>
    <w:basedOn w:val="Normal"/>
    <w:rsid w:val="00010C46"/>
    <w:pPr>
      <w:pBdr>
        <w:top w:val="single" w:sz="4" w:space="0" w:color="auto"/>
        <w:bottom w:val="single" w:sz="8"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5">
    <w:name w:val="xl75"/>
    <w:basedOn w:val="Normal"/>
    <w:rsid w:val="00010C46"/>
    <w:pPr>
      <w:pBdr>
        <w:top w:val="single" w:sz="8"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6">
    <w:name w:val="xl76"/>
    <w:basedOn w:val="Normal"/>
    <w:rsid w:val="00010C46"/>
    <w:pPr>
      <w:pBdr>
        <w:bottom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77">
    <w:name w:val="xl77"/>
    <w:basedOn w:val="Normal"/>
    <w:rsid w:val="00010C46"/>
    <w:pPr>
      <w:pBdr>
        <w:top w:val="single" w:sz="8" w:space="0" w:color="auto"/>
        <w:left w:val="single" w:sz="4" w:space="0" w:color="auto"/>
        <w:bottom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78">
    <w:name w:val="xl78"/>
    <w:basedOn w:val="Normal"/>
    <w:rsid w:val="00010C46"/>
    <w:pPr>
      <w:pBdr>
        <w:top w:val="single" w:sz="4" w:space="0" w:color="auto"/>
        <w:left w:val="single" w:sz="4" w:space="0" w:color="auto"/>
        <w:bottom w:val="single" w:sz="8" w:space="0" w:color="auto"/>
      </w:pBdr>
      <w:spacing w:before="100" w:beforeAutospacing="1" w:after="100" w:afterAutospacing="1"/>
      <w:textAlignment w:val="top"/>
    </w:pPr>
    <w:rPr>
      <w:rFonts w:ascii="Arial" w:eastAsia="Times New Roman" w:hAnsi="Arial" w:cs="Arial"/>
      <w:color w:val="000000"/>
    </w:rPr>
  </w:style>
  <w:style w:type="paragraph" w:customStyle="1" w:styleId="xl79">
    <w:name w:val="xl79"/>
    <w:basedOn w:val="Normal"/>
    <w:rsid w:val="00010C46"/>
    <w:pPr>
      <w:pBdr>
        <w:top w:val="single" w:sz="8" w:space="0" w:color="auto"/>
        <w:left w:val="single" w:sz="4" w:space="0" w:color="auto"/>
        <w:bottom w:val="single" w:sz="4" w:space="0" w:color="auto"/>
      </w:pBdr>
      <w:shd w:val="clear" w:color="000000" w:fill="92D050"/>
      <w:spacing w:before="100" w:beforeAutospacing="1" w:after="100" w:afterAutospacing="1"/>
      <w:textAlignment w:val="top"/>
    </w:pPr>
    <w:rPr>
      <w:rFonts w:ascii="Arial" w:eastAsia="Times New Roman" w:hAnsi="Arial" w:cs="Arial"/>
      <w:color w:val="000000"/>
    </w:rPr>
  </w:style>
  <w:style w:type="paragraph" w:customStyle="1" w:styleId="xl80">
    <w:name w:val="xl80"/>
    <w:basedOn w:val="Normal"/>
    <w:rsid w:val="00010C46"/>
    <w:pPr>
      <w:pBdr>
        <w:top w:val="single" w:sz="4" w:space="0" w:color="auto"/>
        <w:left w:val="single" w:sz="4" w:space="0" w:color="auto"/>
        <w:bottom w:val="single" w:sz="8" w:space="0" w:color="auto"/>
      </w:pBdr>
      <w:shd w:val="clear" w:color="000000" w:fill="92D050"/>
      <w:spacing w:before="100" w:beforeAutospacing="1" w:after="100" w:afterAutospacing="1"/>
      <w:textAlignment w:val="top"/>
    </w:pPr>
    <w:rPr>
      <w:rFonts w:ascii="Arial" w:eastAsia="Times New Roman" w:hAnsi="Arial" w:cs="Arial"/>
      <w:color w:val="000000"/>
    </w:rPr>
  </w:style>
  <w:style w:type="paragraph" w:customStyle="1" w:styleId="xl81">
    <w:name w:val="xl81"/>
    <w:basedOn w:val="Normal"/>
    <w:rsid w:val="00010C46"/>
    <w:pPr>
      <w:pBdr>
        <w:left w:val="single" w:sz="4" w:space="0" w:color="auto"/>
        <w:bottom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2">
    <w:name w:val="xl82"/>
    <w:basedOn w:val="Normal"/>
    <w:rsid w:val="00010C46"/>
    <w:pPr>
      <w:pBdr>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rPr>
  </w:style>
  <w:style w:type="paragraph" w:customStyle="1" w:styleId="xl83">
    <w:name w:val="xl83"/>
    <w:basedOn w:val="Normal"/>
    <w:rsid w:val="00010C46"/>
    <w:pPr>
      <w:pBdr>
        <w:left w:val="single" w:sz="4" w:space="0" w:color="auto"/>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rPr>
  </w:style>
  <w:style w:type="paragraph" w:customStyle="1" w:styleId="xl84">
    <w:name w:val="xl84"/>
    <w:basedOn w:val="Normal"/>
    <w:rsid w:val="00010C46"/>
    <w:pPr>
      <w:pBdr>
        <w:top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85">
    <w:name w:val="xl85"/>
    <w:basedOn w:val="Normal"/>
    <w:rsid w:val="00010C46"/>
    <w:pPr>
      <w:pBdr>
        <w:top w:val="single" w:sz="4" w:space="0" w:color="auto"/>
        <w:left w:val="single" w:sz="4" w:space="0" w:color="auto"/>
        <w:right w:val="single" w:sz="4" w:space="0" w:color="auto"/>
      </w:pBdr>
      <w:spacing w:before="100" w:beforeAutospacing="1" w:after="100" w:afterAutospacing="1"/>
      <w:textAlignment w:val="top"/>
    </w:pPr>
    <w:rPr>
      <w:rFonts w:ascii="Times New Roman" w:eastAsia="Times New Roman" w:hAnsi="Times New Roman"/>
    </w:rPr>
  </w:style>
  <w:style w:type="paragraph" w:customStyle="1" w:styleId="xl86">
    <w:name w:val="xl86"/>
    <w:basedOn w:val="Normal"/>
    <w:rsid w:val="00010C46"/>
    <w:pPr>
      <w:pBdr>
        <w:top w:val="single" w:sz="4" w:space="0" w:color="auto"/>
        <w:left w:val="single" w:sz="4" w:space="0" w:color="auto"/>
        <w:righ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7">
    <w:name w:val="xl87"/>
    <w:basedOn w:val="Normal"/>
    <w:rsid w:val="00010C46"/>
    <w:pPr>
      <w:pBdr>
        <w:top w:val="single" w:sz="4" w:space="0" w:color="auto"/>
        <w:left w:val="single" w:sz="4" w:space="0" w:color="auto"/>
      </w:pBdr>
      <w:spacing w:before="100" w:beforeAutospacing="1" w:after="100" w:afterAutospacing="1"/>
      <w:textAlignment w:val="top"/>
    </w:pPr>
    <w:rPr>
      <w:rFonts w:ascii="Arial" w:eastAsia="Times New Roman" w:hAnsi="Arial" w:cs="Arial"/>
      <w:color w:val="000000"/>
    </w:rPr>
  </w:style>
  <w:style w:type="paragraph" w:customStyle="1" w:styleId="xl88">
    <w:name w:val="xl88"/>
    <w:basedOn w:val="Normal"/>
    <w:rsid w:val="00010C46"/>
    <w:pPr>
      <w:pBdr>
        <w:left w:val="single" w:sz="4" w:space="0" w:color="auto"/>
        <w:bottom w:val="single" w:sz="8" w:space="0" w:color="auto"/>
        <w:right w:val="single" w:sz="4" w:space="0" w:color="auto"/>
      </w:pBdr>
      <w:spacing w:before="100" w:beforeAutospacing="1" w:after="100" w:afterAutospacing="1"/>
      <w:jc w:val="center"/>
      <w:textAlignment w:val="top"/>
    </w:pPr>
    <w:rPr>
      <w:rFonts w:ascii="Arial" w:eastAsia="Times New Roman" w:hAnsi="Arial" w:cs="Arial"/>
      <w:b/>
      <w:bCs/>
      <w:color w:val="FFFFFF"/>
    </w:rPr>
  </w:style>
  <w:style w:type="paragraph" w:customStyle="1" w:styleId="xl89">
    <w:name w:val="xl89"/>
    <w:basedOn w:val="Normal"/>
    <w:rsid w:val="00010C46"/>
    <w:pPr>
      <w:pBdr>
        <w:left w:val="single" w:sz="4" w:space="0" w:color="auto"/>
        <w:bottom w:val="single" w:sz="8" w:space="0" w:color="auto"/>
      </w:pBdr>
      <w:spacing w:before="100" w:beforeAutospacing="1" w:after="100" w:afterAutospacing="1"/>
      <w:jc w:val="center"/>
      <w:textAlignment w:val="top"/>
    </w:pPr>
    <w:rPr>
      <w:rFonts w:ascii="Arial" w:eastAsia="Times New Roman" w:hAnsi="Arial" w:cs="Arial"/>
      <w:b/>
      <w:bCs/>
      <w:color w:val="FFFFFF"/>
    </w:rPr>
  </w:style>
  <w:style w:type="table" w:styleId="LightShading-Accent1">
    <w:name w:val="Light Shading Accent 1"/>
    <w:basedOn w:val="TableNormal"/>
    <w:uiPriority w:val="60"/>
    <w:rsid w:val="001B0F6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1B0F6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dTable4Accent1">
    <w:name w:val="Grid Table 4 Accent 1"/>
    <w:basedOn w:val="TableNormal"/>
    <w:uiPriority w:val="49"/>
    <w:rsid w:val="005D3D7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1">
    <w:name w:val="Grid Table 1 Light Accent 1"/>
    <w:basedOn w:val="TableNormal"/>
    <w:uiPriority w:val="46"/>
    <w:rsid w:val="0092021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6ColorfulAccent1">
    <w:name w:val="Grid Table 6 Colorful Accent 1"/>
    <w:basedOn w:val="TableNormal"/>
    <w:uiPriority w:val="51"/>
    <w:rsid w:val="00250DB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1">
    <w:name w:val="List Table 2 Accent 1"/>
    <w:basedOn w:val="TableNormal"/>
    <w:uiPriority w:val="47"/>
    <w:rsid w:val="00A51344"/>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7333E6"/>
    <w:rPr>
      <w:color w:val="605E5C"/>
      <w:shd w:val="clear" w:color="auto" w:fill="E1DFDD"/>
    </w:rPr>
  </w:style>
  <w:style w:type="table" w:customStyle="1" w:styleId="PlainTable1">
    <w:name w:val="Plain Table 1"/>
    <w:basedOn w:val="TableNormal"/>
    <w:uiPriority w:val="41"/>
    <w:rsid w:val="00C25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1">
    <w:name w:val="Grid Table 2 Accent 1"/>
    <w:basedOn w:val="TableNormal"/>
    <w:uiPriority w:val="47"/>
    <w:rsid w:val="008D048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
    <w:name w:val="List Table 6 Colorful Accent 1"/>
    <w:basedOn w:val="TableNormal"/>
    <w:uiPriority w:val="51"/>
    <w:rsid w:val="008D048D"/>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
    <w:name w:val="Grid Table 5 Dark Accent 1"/>
    <w:basedOn w:val="TableNormal"/>
    <w:uiPriority w:val="50"/>
    <w:rsid w:val="003B2FC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r="http://schemas.openxmlformats.org/officeDocument/2006/relationships" xmlns:w="http://schemas.openxmlformats.org/wordprocessingml/2006/main">
  <w:divs>
    <w:div w:id="19859738">
      <w:bodyDiv w:val="1"/>
      <w:marLeft w:val="0"/>
      <w:marRight w:val="0"/>
      <w:marTop w:val="0"/>
      <w:marBottom w:val="0"/>
      <w:divBdr>
        <w:top w:val="none" w:sz="0" w:space="0" w:color="auto"/>
        <w:left w:val="none" w:sz="0" w:space="0" w:color="auto"/>
        <w:bottom w:val="none" w:sz="0" w:space="0" w:color="auto"/>
        <w:right w:val="none" w:sz="0" w:space="0" w:color="auto"/>
      </w:divBdr>
    </w:div>
    <w:div w:id="33697943">
      <w:bodyDiv w:val="1"/>
      <w:marLeft w:val="0"/>
      <w:marRight w:val="0"/>
      <w:marTop w:val="0"/>
      <w:marBottom w:val="0"/>
      <w:divBdr>
        <w:top w:val="none" w:sz="0" w:space="0" w:color="auto"/>
        <w:left w:val="none" w:sz="0" w:space="0" w:color="auto"/>
        <w:bottom w:val="none" w:sz="0" w:space="0" w:color="auto"/>
        <w:right w:val="none" w:sz="0" w:space="0" w:color="auto"/>
      </w:divBdr>
    </w:div>
    <w:div w:id="49155062">
      <w:bodyDiv w:val="1"/>
      <w:marLeft w:val="0"/>
      <w:marRight w:val="0"/>
      <w:marTop w:val="0"/>
      <w:marBottom w:val="0"/>
      <w:divBdr>
        <w:top w:val="none" w:sz="0" w:space="0" w:color="auto"/>
        <w:left w:val="none" w:sz="0" w:space="0" w:color="auto"/>
        <w:bottom w:val="none" w:sz="0" w:space="0" w:color="auto"/>
        <w:right w:val="none" w:sz="0" w:space="0" w:color="auto"/>
      </w:divBdr>
    </w:div>
    <w:div w:id="62993214">
      <w:bodyDiv w:val="1"/>
      <w:marLeft w:val="0"/>
      <w:marRight w:val="0"/>
      <w:marTop w:val="0"/>
      <w:marBottom w:val="0"/>
      <w:divBdr>
        <w:top w:val="none" w:sz="0" w:space="0" w:color="auto"/>
        <w:left w:val="none" w:sz="0" w:space="0" w:color="auto"/>
        <w:bottom w:val="none" w:sz="0" w:space="0" w:color="auto"/>
        <w:right w:val="none" w:sz="0" w:space="0" w:color="auto"/>
      </w:divBdr>
    </w:div>
    <w:div w:id="64765379">
      <w:bodyDiv w:val="1"/>
      <w:marLeft w:val="0"/>
      <w:marRight w:val="0"/>
      <w:marTop w:val="0"/>
      <w:marBottom w:val="0"/>
      <w:divBdr>
        <w:top w:val="none" w:sz="0" w:space="0" w:color="auto"/>
        <w:left w:val="none" w:sz="0" w:space="0" w:color="auto"/>
        <w:bottom w:val="none" w:sz="0" w:space="0" w:color="auto"/>
        <w:right w:val="none" w:sz="0" w:space="0" w:color="auto"/>
      </w:divBdr>
    </w:div>
    <w:div w:id="78144321">
      <w:bodyDiv w:val="1"/>
      <w:marLeft w:val="0"/>
      <w:marRight w:val="0"/>
      <w:marTop w:val="0"/>
      <w:marBottom w:val="0"/>
      <w:divBdr>
        <w:top w:val="none" w:sz="0" w:space="0" w:color="auto"/>
        <w:left w:val="none" w:sz="0" w:space="0" w:color="auto"/>
        <w:bottom w:val="none" w:sz="0" w:space="0" w:color="auto"/>
        <w:right w:val="none" w:sz="0" w:space="0" w:color="auto"/>
      </w:divBdr>
    </w:div>
    <w:div w:id="84612508">
      <w:bodyDiv w:val="1"/>
      <w:marLeft w:val="0"/>
      <w:marRight w:val="0"/>
      <w:marTop w:val="0"/>
      <w:marBottom w:val="0"/>
      <w:divBdr>
        <w:top w:val="none" w:sz="0" w:space="0" w:color="auto"/>
        <w:left w:val="none" w:sz="0" w:space="0" w:color="auto"/>
        <w:bottom w:val="none" w:sz="0" w:space="0" w:color="auto"/>
        <w:right w:val="none" w:sz="0" w:space="0" w:color="auto"/>
      </w:divBdr>
    </w:div>
    <w:div w:id="89669226">
      <w:bodyDiv w:val="1"/>
      <w:marLeft w:val="0"/>
      <w:marRight w:val="0"/>
      <w:marTop w:val="0"/>
      <w:marBottom w:val="0"/>
      <w:divBdr>
        <w:top w:val="none" w:sz="0" w:space="0" w:color="auto"/>
        <w:left w:val="none" w:sz="0" w:space="0" w:color="auto"/>
        <w:bottom w:val="none" w:sz="0" w:space="0" w:color="auto"/>
        <w:right w:val="none" w:sz="0" w:space="0" w:color="auto"/>
      </w:divBdr>
    </w:div>
    <w:div w:id="96680531">
      <w:bodyDiv w:val="1"/>
      <w:marLeft w:val="0"/>
      <w:marRight w:val="0"/>
      <w:marTop w:val="0"/>
      <w:marBottom w:val="0"/>
      <w:divBdr>
        <w:top w:val="none" w:sz="0" w:space="0" w:color="auto"/>
        <w:left w:val="none" w:sz="0" w:space="0" w:color="auto"/>
        <w:bottom w:val="none" w:sz="0" w:space="0" w:color="auto"/>
        <w:right w:val="none" w:sz="0" w:space="0" w:color="auto"/>
      </w:divBdr>
    </w:div>
    <w:div w:id="98598904">
      <w:bodyDiv w:val="1"/>
      <w:marLeft w:val="0"/>
      <w:marRight w:val="0"/>
      <w:marTop w:val="0"/>
      <w:marBottom w:val="0"/>
      <w:divBdr>
        <w:top w:val="none" w:sz="0" w:space="0" w:color="auto"/>
        <w:left w:val="none" w:sz="0" w:space="0" w:color="auto"/>
        <w:bottom w:val="none" w:sz="0" w:space="0" w:color="auto"/>
        <w:right w:val="none" w:sz="0" w:space="0" w:color="auto"/>
      </w:divBdr>
    </w:div>
    <w:div w:id="99961474">
      <w:bodyDiv w:val="1"/>
      <w:marLeft w:val="0"/>
      <w:marRight w:val="0"/>
      <w:marTop w:val="0"/>
      <w:marBottom w:val="0"/>
      <w:divBdr>
        <w:top w:val="none" w:sz="0" w:space="0" w:color="auto"/>
        <w:left w:val="none" w:sz="0" w:space="0" w:color="auto"/>
        <w:bottom w:val="none" w:sz="0" w:space="0" w:color="auto"/>
        <w:right w:val="none" w:sz="0" w:space="0" w:color="auto"/>
      </w:divBdr>
    </w:div>
    <w:div w:id="110976188">
      <w:bodyDiv w:val="1"/>
      <w:marLeft w:val="0"/>
      <w:marRight w:val="0"/>
      <w:marTop w:val="0"/>
      <w:marBottom w:val="0"/>
      <w:divBdr>
        <w:top w:val="none" w:sz="0" w:space="0" w:color="auto"/>
        <w:left w:val="none" w:sz="0" w:space="0" w:color="auto"/>
        <w:bottom w:val="none" w:sz="0" w:space="0" w:color="auto"/>
        <w:right w:val="none" w:sz="0" w:space="0" w:color="auto"/>
      </w:divBdr>
    </w:div>
    <w:div w:id="121504068">
      <w:bodyDiv w:val="1"/>
      <w:marLeft w:val="0"/>
      <w:marRight w:val="0"/>
      <w:marTop w:val="0"/>
      <w:marBottom w:val="0"/>
      <w:divBdr>
        <w:top w:val="none" w:sz="0" w:space="0" w:color="auto"/>
        <w:left w:val="none" w:sz="0" w:space="0" w:color="auto"/>
        <w:bottom w:val="none" w:sz="0" w:space="0" w:color="auto"/>
        <w:right w:val="none" w:sz="0" w:space="0" w:color="auto"/>
      </w:divBdr>
    </w:div>
    <w:div w:id="170609760">
      <w:bodyDiv w:val="1"/>
      <w:marLeft w:val="0"/>
      <w:marRight w:val="0"/>
      <w:marTop w:val="0"/>
      <w:marBottom w:val="0"/>
      <w:divBdr>
        <w:top w:val="none" w:sz="0" w:space="0" w:color="auto"/>
        <w:left w:val="none" w:sz="0" w:space="0" w:color="auto"/>
        <w:bottom w:val="none" w:sz="0" w:space="0" w:color="auto"/>
        <w:right w:val="none" w:sz="0" w:space="0" w:color="auto"/>
      </w:divBdr>
    </w:div>
    <w:div w:id="174155489">
      <w:bodyDiv w:val="1"/>
      <w:marLeft w:val="0"/>
      <w:marRight w:val="0"/>
      <w:marTop w:val="0"/>
      <w:marBottom w:val="0"/>
      <w:divBdr>
        <w:top w:val="none" w:sz="0" w:space="0" w:color="auto"/>
        <w:left w:val="none" w:sz="0" w:space="0" w:color="auto"/>
        <w:bottom w:val="none" w:sz="0" w:space="0" w:color="auto"/>
        <w:right w:val="none" w:sz="0" w:space="0" w:color="auto"/>
      </w:divBdr>
    </w:div>
    <w:div w:id="177276494">
      <w:bodyDiv w:val="1"/>
      <w:marLeft w:val="0"/>
      <w:marRight w:val="0"/>
      <w:marTop w:val="0"/>
      <w:marBottom w:val="0"/>
      <w:divBdr>
        <w:top w:val="none" w:sz="0" w:space="0" w:color="auto"/>
        <w:left w:val="none" w:sz="0" w:space="0" w:color="auto"/>
        <w:bottom w:val="none" w:sz="0" w:space="0" w:color="auto"/>
        <w:right w:val="none" w:sz="0" w:space="0" w:color="auto"/>
      </w:divBdr>
    </w:div>
    <w:div w:id="201672215">
      <w:bodyDiv w:val="1"/>
      <w:marLeft w:val="0"/>
      <w:marRight w:val="0"/>
      <w:marTop w:val="0"/>
      <w:marBottom w:val="0"/>
      <w:divBdr>
        <w:top w:val="none" w:sz="0" w:space="0" w:color="auto"/>
        <w:left w:val="none" w:sz="0" w:space="0" w:color="auto"/>
        <w:bottom w:val="none" w:sz="0" w:space="0" w:color="auto"/>
        <w:right w:val="none" w:sz="0" w:space="0" w:color="auto"/>
      </w:divBdr>
    </w:div>
    <w:div w:id="214317732">
      <w:bodyDiv w:val="1"/>
      <w:marLeft w:val="0"/>
      <w:marRight w:val="0"/>
      <w:marTop w:val="0"/>
      <w:marBottom w:val="0"/>
      <w:divBdr>
        <w:top w:val="none" w:sz="0" w:space="0" w:color="auto"/>
        <w:left w:val="none" w:sz="0" w:space="0" w:color="auto"/>
        <w:bottom w:val="none" w:sz="0" w:space="0" w:color="auto"/>
        <w:right w:val="none" w:sz="0" w:space="0" w:color="auto"/>
      </w:divBdr>
    </w:div>
    <w:div w:id="216864322">
      <w:bodyDiv w:val="1"/>
      <w:marLeft w:val="0"/>
      <w:marRight w:val="0"/>
      <w:marTop w:val="0"/>
      <w:marBottom w:val="0"/>
      <w:divBdr>
        <w:top w:val="none" w:sz="0" w:space="0" w:color="auto"/>
        <w:left w:val="none" w:sz="0" w:space="0" w:color="auto"/>
        <w:bottom w:val="none" w:sz="0" w:space="0" w:color="auto"/>
        <w:right w:val="none" w:sz="0" w:space="0" w:color="auto"/>
      </w:divBdr>
    </w:div>
    <w:div w:id="219218849">
      <w:bodyDiv w:val="1"/>
      <w:marLeft w:val="0"/>
      <w:marRight w:val="0"/>
      <w:marTop w:val="0"/>
      <w:marBottom w:val="0"/>
      <w:divBdr>
        <w:top w:val="none" w:sz="0" w:space="0" w:color="auto"/>
        <w:left w:val="none" w:sz="0" w:space="0" w:color="auto"/>
        <w:bottom w:val="none" w:sz="0" w:space="0" w:color="auto"/>
        <w:right w:val="none" w:sz="0" w:space="0" w:color="auto"/>
      </w:divBdr>
    </w:div>
    <w:div w:id="221646646">
      <w:bodyDiv w:val="1"/>
      <w:marLeft w:val="0"/>
      <w:marRight w:val="0"/>
      <w:marTop w:val="0"/>
      <w:marBottom w:val="0"/>
      <w:divBdr>
        <w:top w:val="none" w:sz="0" w:space="0" w:color="auto"/>
        <w:left w:val="none" w:sz="0" w:space="0" w:color="auto"/>
        <w:bottom w:val="none" w:sz="0" w:space="0" w:color="auto"/>
        <w:right w:val="none" w:sz="0" w:space="0" w:color="auto"/>
      </w:divBdr>
    </w:div>
    <w:div w:id="230121935">
      <w:bodyDiv w:val="1"/>
      <w:marLeft w:val="0"/>
      <w:marRight w:val="0"/>
      <w:marTop w:val="0"/>
      <w:marBottom w:val="0"/>
      <w:divBdr>
        <w:top w:val="none" w:sz="0" w:space="0" w:color="auto"/>
        <w:left w:val="none" w:sz="0" w:space="0" w:color="auto"/>
        <w:bottom w:val="none" w:sz="0" w:space="0" w:color="auto"/>
        <w:right w:val="none" w:sz="0" w:space="0" w:color="auto"/>
      </w:divBdr>
    </w:div>
    <w:div w:id="234632411">
      <w:bodyDiv w:val="1"/>
      <w:marLeft w:val="0"/>
      <w:marRight w:val="0"/>
      <w:marTop w:val="0"/>
      <w:marBottom w:val="0"/>
      <w:divBdr>
        <w:top w:val="none" w:sz="0" w:space="0" w:color="auto"/>
        <w:left w:val="none" w:sz="0" w:space="0" w:color="auto"/>
        <w:bottom w:val="none" w:sz="0" w:space="0" w:color="auto"/>
        <w:right w:val="none" w:sz="0" w:space="0" w:color="auto"/>
      </w:divBdr>
    </w:div>
    <w:div w:id="266352468">
      <w:bodyDiv w:val="1"/>
      <w:marLeft w:val="0"/>
      <w:marRight w:val="0"/>
      <w:marTop w:val="0"/>
      <w:marBottom w:val="0"/>
      <w:divBdr>
        <w:top w:val="none" w:sz="0" w:space="0" w:color="auto"/>
        <w:left w:val="none" w:sz="0" w:space="0" w:color="auto"/>
        <w:bottom w:val="none" w:sz="0" w:space="0" w:color="auto"/>
        <w:right w:val="none" w:sz="0" w:space="0" w:color="auto"/>
      </w:divBdr>
    </w:div>
    <w:div w:id="275916152">
      <w:bodyDiv w:val="1"/>
      <w:marLeft w:val="0"/>
      <w:marRight w:val="0"/>
      <w:marTop w:val="0"/>
      <w:marBottom w:val="0"/>
      <w:divBdr>
        <w:top w:val="none" w:sz="0" w:space="0" w:color="auto"/>
        <w:left w:val="none" w:sz="0" w:space="0" w:color="auto"/>
        <w:bottom w:val="none" w:sz="0" w:space="0" w:color="auto"/>
        <w:right w:val="none" w:sz="0" w:space="0" w:color="auto"/>
      </w:divBdr>
    </w:div>
    <w:div w:id="276916549">
      <w:bodyDiv w:val="1"/>
      <w:marLeft w:val="0"/>
      <w:marRight w:val="0"/>
      <w:marTop w:val="0"/>
      <w:marBottom w:val="0"/>
      <w:divBdr>
        <w:top w:val="none" w:sz="0" w:space="0" w:color="auto"/>
        <w:left w:val="none" w:sz="0" w:space="0" w:color="auto"/>
        <w:bottom w:val="none" w:sz="0" w:space="0" w:color="auto"/>
        <w:right w:val="none" w:sz="0" w:space="0" w:color="auto"/>
      </w:divBdr>
    </w:div>
    <w:div w:id="280460510">
      <w:bodyDiv w:val="1"/>
      <w:marLeft w:val="0"/>
      <w:marRight w:val="0"/>
      <w:marTop w:val="0"/>
      <w:marBottom w:val="0"/>
      <w:divBdr>
        <w:top w:val="none" w:sz="0" w:space="0" w:color="auto"/>
        <w:left w:val="none" w:sz="0" w:space="0" w:color="auto"/>
        <w:bottom w:val="none" w:sz="0" w:space="0" w:color="auto"/>
        <w:right w:val="none" w:sz="0" w:space="0" w:color="auto"/>
      </w:divBdr>
      <w:divsChild>
        <w:div w:id="702903982">
          <w:marLeft w:val="240"/>
          <w:marRight w:val="480"/>
          <w:marTop w:val="0"/>
          <w:marBottom w:val="0"/>
          <w:divBdr>
            <w:top w:val="none" w:sz="0" w:space="0" w:color="auto"/>
            <w:left w:val="none" w:sz="0" w:space="0" w:color="auto"/>
            <w:bottom w:val="none" w:sz="0" w:space="0" w:color="auto"/>
            <w:right w:val="none" w:sz="0" w:space="0" w:color="auto"/>
          </w:divBdr>
          <w:divsChild>
            <w:div w:id="1628464450">
              <w:marLeft w:val="0"/>
              <w:marRight w:val="0"/>
              <w:marTop w:val="0"/>
              <w:marBottom w:val="0"/>
              <w:divBdr>
                <w:top w:val="none" w:sz="0" w:space="0" w:color="auto"/>
                <w:left w:val="none" w:sz="0" w:space="0" w:color="auto"/>
                <w:bottom w:val="none" w:sz="0" w:space="0" w:color="auto"/>
                <w:right w:val="none" w:sz="0" w:space="0" w:color="auto"/>
              </w:divBdr>
              <w:divsChild>
                <w:div w:id="1770588920">
                  <w:marLeft w:val="0"/>
                  <w:marRight w:val="0"/>
                  <w:marTop w:val="240"/>
                  <w:marBottom w:val="0"/>
                  <w:divBdr>
                    <w:top w:val="none" w:sz="0" w:space="0" w:color="auto"/>
                    <w:left w:val="none" w:sz="0" w:space="0" w:color="auto"/>
                    <w:bottom w:val="none" w:sz="0" w:space="0" w:color="auto"/>
                    <w:right w:val="none" w:sz="0" w:space="0" w:color="auto"/>
                  </w:divBdr>
                  <w:divsChild>
                    <w:div w:id="1050962867">
                      <w:marLeft w:val="0"/>
                      <w:marRight w:val="0"/>
                      <w:marTop w:val="240"/>
                      <w:marBottom w:val="0"/>
                      <w:divBdr>
                        <w:top w:val="none" w:sz="0" w:space="0" w:color="auto"/>
                        <w:left w:val="none" w:sz="0" w:space="0" w:color="auto"/>
                        <w:bottom w:val="none" w:sz="0" w:space="0" w:color="auto"/>
                        <w:right w:val="none" w:sz="0" w:space="0" w:color="auto"/>
                      </w:divBdr>
                      <w:divsChild>
                        <w:div w:id="602954553">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800440">
      <w:bodyDiv w:val="1"/>
      <w:marLeft w:val="0"/>
      <w:marRight w:val="0"/>
      <w:marTop w:val="0"/>
      <w:marBottom w:val="0"/>
      <w:divBdr>
        <w:top w:val="none" w:sz="0" w:space="0" w:color="auto"/>
        <w:left w:val="none" w:sz="0" w:space="0" w:color="auto"/>
        <w:bottom w:val="none" w:sz="0" w:space="0" w:color="auto"/>
        <w:right w:val="none" w:sz="0" w:space="0" w:color="auto"/>
      </w:divBdr>
    </w:div>
    <w:div w:id="305479008">
      <w:bodyDiv w:val="1"/>
      <w:marLeft w:val="0"/>
      <w:marRight w:val="0"/>
      <w:marTop w:val="0"/>
      <w:marBottom w:val="0"/>
      <w:divBdr>
        <w:top w:val="none" w:sz="0" w:space="0" w:color="auto"/>
        <w:left w:val="none" w:sz="0" w:space="0" w:color="auto"/>
        <w:bottom w:val="none" w:sz="0" w:space="0" w:color="auto"/>
        <w:right w:val="none" w:sz="0" w:space="0" w:color="auto"/>
      </w:divBdr>
    </w:div>
    <w:div w:id="319581630">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32344273">
      <w:bodyDiv w:val="1"/>
      <w:marLeft w:val="0"/>
      <w:marRight w:val="0"/>
      <w:marTop w:val="0"/>
      <w:marBottom w:val="0"/>
      <w:divBdr>
        <w:top w:val="none" w:sz="0" w:space="0" w:color="auto"/>
        <w:left w:val="none" w:sz="0" w:space="0" w:color="auto"/>
        <w:bottom w:val="none" w:sz="0" w:space="0" w:color="auto"/>
        <w:right w:val="none" w:sz="0" w:space="0" w:color="auto"/>
      </w:divBdr>
    </w:div>
    <w:div w:id="343896240">
      <w:bodyDiv w:val="1"/>
      <w:marLeft w:val="0"/>
      <w:marRight w:val="0"/>
      <w:marTop w:val="0"/>
      <w:marBottom w:val="0"/>
      <w:divBdr>
        <w:top w:val="none" w:sz="0" w:space="0" w:color="auto"/>
        <w:left w:val="none" w:sz="0" w:space="0" w:color="auto"/>
        <w:bottom w:val="none" w:sz="0" w:space="0" w:color="auto"/>
        <w:right w:val="none" w:sz="0" w:space="0" w:color="auto"/>
      </w:divBdr>
    </w:div>
    <w:div w:id="349527642">
      <w:bodyDiv w:val="1"/>
      <w:marLeft w:val="0"/>
      <w:marRight w:val="0"/>
      <w:marTop w:val="0"/>
      <w:marBottom w:val="0"/>
      <w:divBdr>
        <w:top w:val="none" w:sz="0" w:space="0" w:color="auto"/>
        <w:left w:val="none" w:sz="0" w:space="0" w:color="auto"/>
        <w:bottom w:val="none" w:sz="0" w:space="0" w:color="auto"/>
        <w:right w:val="none" w:sz="0" w:space="0" w:color="auto"/>
      </w:divBdr>
    </w:div>
    <w:div w:id="356085500">
      <w:bodyDiv w:val="1"/>
      <w:marLeft w:val="0"/>
      <w:marRight w:val="0"/>
      <w:marTop w:val="0"/>
      <w:marBottom w:val="0"/>
      <w:divBdr>
        <w:top w:val="none" w:sz="0" w:space="0" w:color="auto"/>
        <w:left w:val="none" w:sz="0" w:space="0" w:color="auto"/>
        <w:bottom w:val="none" w:sz="0" w:space="0" w:color="auto"/>
        <w:right w:val="none" w:sz="0" w:space="0" w:color="auto"/>
      </w:divBdr>
    </w:div>
    <w:div w:id="372926538">
      <w:bodyDiv w:val="1"/>
      <w:marLeft w:val="0"/>
      <w:marRight w:val="0"/>
      <w:marTop w:val="0"/>
      <w:marBottom w:val="0"/>
      <w:divBdr>
        <w:top w:val="none" w:sz="0" w:space="0" w:color="auto"/>
        <w:left w:val="none" w:sz="0" w:space="0" w:color="auto"/>
        <w:bottom w:val="none" w:sz="0" w:space="0" w:color="auto"/>
        <w:right w:val="none" w:sz="0" w:space="0" w:color="auto"/>
      </w:divBdr>
    </w:div>
    <w:div w:id="386802277">
      <w:bodyDiv w:val="1"/>
      <w:marLeft w:val="0"/>
      <w:marRight w:val="0"/>
      <w:marTop w:val="0"/>
      <w:marBottom w:val="0"/>
      <w:divBdr>
        <w:top w:val="none" w:sz="0" w:space="0" w:color="auto"/>
        <w:left w:val="none" w:sz="0" w:space="0" w:color="auto"/>
        <w:bottom w:val="none" w:sz="0" w:space="0" w:color="auto"/>
        <w:right w:val="none" w:sz="0" w:space="0" w:color="auto"/>
      </w:divBdr>
    </w:div>
    <w:div w:id="390470200">
      <w:bodyDiv w:val="1"/>
      <w:marLeft w:val="0"/>
      <w:marRight w:val="0"/>
      <w:marTop w:val="0"/>
      <w:marBottom w:val="0"/>
      <w:divBdr>
        <w:top w:val="none" w:sz="0" w:space="0" w:color="auto"/>
        <w:left w:val="none" w:sz="0" w:space="0" w:color="auto"/>
        <w:bottom w:val="none" w:sz="0" w:space="0" w:color="auto"/>
        <w:right w:val="none" w:sz="0" w:space="0" w:color="auto"/>
      </w:divBdr>
    </w:div>
    <w:div w:id="398141440">
      <w:bodyDiv w:val="1"/>
      <w:marLeft w:val="0"/>
      <w:marRight w:val="0"/>
      <w:marTop w:val="0"/>
      <w:marBottom w:val="0"/>
      <w:divBdr>
        <w:top w:val="none" w:sz="0" w:space="0" w:color="auto"/>
        <w:left w:val="none" w:sz="0" w:space="0" w:color="auto"/>
        <w:bottom w:val="none" w:sz="0" w:space="0" w:color="auto"/>
        <w:right w:val="none" w:sz="0" w:space="0" w:color="auto"/>
      </w:divBdr>
    </w:div>
    <w:div w:id="399525400">
      <w:bodyDiv w:val="1"/>
      <w:marLeft w:val="0"/>
      <w:marRight w:val="0"/>
      <w:marTop w:val="0"/>
      <w:marBottom w:val="0"/>
      <w:divBdr>
        <w:top w:val="none" w:sz="0" w:space="0" w:color="auto"/>
        <w:left w:val="none" w:sz="0" w:space="0" w:color="auto"/>
        <w:bottom w:val="none" w:sz="0" w:space="0" w:color="auto"/>
        <w:right w:val="none" w:sz="0" w:space="0" w:color="auto"/>
      </w:divBdr>
    </w:div>
    <w:div w:id="406539075">
      <w:bodyDiv w:val="1"/>
      <w:marLeft w:val="0"/>
      <w:marRight w:val="0"/>
      <w:marTop w:val="0"/>
      <w:marBottom w:val="0"/>
      <w:divBdr>
        <w:top w:val="none" w:sz="0" w:space="0" w:color="auto"/>
        <w:left w:val="none" w:sz="0" w:space="0" w:color="auto"/>
        <w:bottom w:val="none" w:sz="0" w:space="0" w:color="auto"/>
        <w:right w:val="none" w:sz="0" w:space="0" w:color="auto"/>
      </w:divBdr>
    </w:div>
    <w:div w:id="423182996">
      <w:bodyDiv w:val="1"/>
      <w:marLeft w:val="0"/>
      <w:marRight w:val="0"/>
      <w:marTop w:val="0"/>
      <w:marBottom w:val="0"/>
      <w:divBdr>
        <w:top w:val="none" w:sz="0" w:space="0" w:color="auto"/>
        <w:left w:val="none" w:sz="0" w:space="0" w:color="auto"/>
        <w:bottom w:val="none" w:sz="0" w:space="0" w:color="auto"/>
        <w:right w:val="none" w:sz="0" w:space="0" w:color="auto"/>
      </w:divBdr>
    </w:div>
    <w:div w:id="433089141">
      <w:bodyDiv w:val="1"/>
      <w:marLeft w:val="0"/>
      <w:marRight w:val="0"/>
      <w:marTop w:val="0"/>
      <w:marBottom w:val="0"/>
      <w:divBdr>
        <w:top w:val="none" w:sz="0" w:space="0" w:color="auto"/>
        <w:left w:val="none" w:sz="0" w:space="0" w:color="auto"/>
        <w:bottom w:val="none" w:sz="0" w:space="0" w:color="auto"/>
        <w:right w:val="none" w:sz="0" w:space="0" w:color="auto"/>
      </w:divBdr>
    </w:div>
    <w:div w:id="434518613">
      <w:bodyDiv w:val="1"/>
      <w:marLeft w:val="0"/>
      <w:marRight w:val="0"/>
      <w:marTop w:val="0"/>
      <w:marBottom w:val="0"/>
      <w:divBdr>
        <w:top w:val="none" w:sz="0" w:space="0" w:color="auto"/>
        <w:left w:val="none" w:sz="0" w:space="0" w:color="auto"/>
        <w:bottom w:val="none" w:sz="0" w:space="0" w:color="auto"/>
        <w:right w:val="none" w:sz="0" w:space="0" w:color="auto"/>
      </w:divBdr>
    </w:div>
    <w:div w:id="458451324">
      <w:bodyDiv w:val="1"/>
      <w:marLeft w:val="0"/>
      <w:marRight w:val="0"/>
      <w:marTop w:val="0"/>
      <w:marBottom w:val="0"/>
      <w:divBdr>
        <w:top w:val="none" w:sz="0" w:space="0" w:color="auto"/>
        <w:left w:val="none" w:sz="0" w:space="0" w:color="auto"/>
        <w:bottom w:val="none" w:sz="0" w:space="0" w:color="auto"/>
        <w:right w:val="none" w:sz="0" w:space="0" w:color="auto"/>
      </w:divBdr>
    </w:div>
    <w:div w:id="498085685">
      <w:bodyDiv w:val="1"/>
      <w:marLeft w:val="0"/>
      <w:marRight w:val="0"/>
      <w:marTop w:val="0"/>
      <w:marBottom w:val="0"/>
      <w:divBdr>
        <w:top w:val="none" w:sz="0" w:space="0" w:color="auto"/>
        <w:left w:val="none" w:sz="0" w:space="0" w:color="auto"/>
        <w:bottom w:val="none" w:sz="0" w:space="0" w:color="auto"/>
        <w:right w:val="none" w:sz="0" w:space="0" w:color="auto"/>
      </w:divBdr>
    </w:div>
    <w:div w:id="498354098">
      <w:bodyDiv w:val="1"/>
      <w:marLeft w:val="0"/>
      <w:marRight w:val="0"/>
      <w:marTop w:val="0"/>
      <w:marBottom w:val="0"/>
      <w:divBdr>
        <w:top w:val="none" w:sz="0" w:space="0" w:color="auto"/>
        <w:left w:val="none" w:sz="0" w:space="0" w:color="auto"/>
        <w:bottom w:val="none" w:sz="0" w:space="0" w:color="auto"/>
        <w:right w:val="none" w:sz="0" w:space="0" w:color="auto"/>
      </w:divBdr>
    </w:div>
    <w:div w:id="510149096">
      <w:bodyDiv w:val="1"/>
      <w:marLeft w:val="0"/>
      <w:marRight w:val="0"/>
      <w:marTop w:val="0"/>
      <w:marBottom w:val="0"/>
      <w:divBdr>
        <w:top w:val="none" w:sz="0" w:space="0" w:color="auto"/>
        <w:left w:val="none" w:sz="0" w:space="0" w:color="auto"/>
        <w:bottom w:val="none" w:sz="0" w:space="0" w:color="auto"/>
        <w:right w:val="none" w:sz="0" w:space="0" w:color="auto"/>
      </w:divBdr>
    </w:div>
    <w:div w:id="514273825">
      <w:bodyDiv w:val="1"/>
      <w:marLeft w:val="0"/>
      <w:marRight w:val="0"/>
      <w:marTop w:val="0"/>
      <w:marBottom w:val="0"/>
      <w:divBdr>
        <w:top w:val="none" w:sz="0" w:space="0" w:color="auto"/>
        <w:left w:val="none" w:sz="0" w:space="0" w:color="auto"/>
        <w:bottom w:val="none" w:sz="0" w:space="0" w:color="auto"/>
        <w:right w:val="none" w:sz="0" w:space="0" w:color="auto"/>
      </w:divBdr>
    </w:div>
    <w:div w:id="518472657">
      <w:bodyDiv w:val="1"/>
      <w:marLeft w:val="0"/>
      <w:marRight w:val="0"/>
      <w:marTop w:val="0"/>
      <w:marBottom w:val="0"/>
      <w:divBdr>
        <w:top w:val="none" w:sz="0" w:space="0" w:color="auto"/>
        <w:left w:val="none" w:sz="0" w:space="0" w:color="auto"/>
        <w:bottom w:val="none" w:sz="0" w:space="0" w:color="auto"/>
        <w:right w:val="none" w:sz="0" w:space="0" w:color="auto"/>
      </w:divBdr>
    </w:div>
    <w:div w:id="537812688">
      <w:bodyDiv w:val="1"/>
      <w:marLeft w:val="0"/>
      <w:marRight w:val="0"/>
      <w:marTop w:val="0"/>
      <w:marBottom w:val="0"/>
      <w:divBdr>
        <w:top w:val="none" w:sz="0" w:space="0" w:color="auto"/>
        <w:left w:val="none" w:sz="0" w:space="0" w:color="auto"/>
        <w:bottom w:val="none" w:sz="0" w:space="0" w:color="auto"/>
        <w:right w:val="none" w:sz="0" w:space="0" w:color="auto"/>
      </w:divBdr>
    </w:div>
    <w:div w:id="549464754">
      <w:bodyDiv w:val="1"/>
      <w:marLeft w:val="0"/>
      <w:marRight w:val="0"/>
      <w:marTop w:val="0"/>
      <w:marBottom w:val="0"/>
      <w:divBdr>
        <w:top w:val="none" w:sz="0" w:space="0" w:color="auto"/>
        <w:left w:val="none" w:sz="0" w:space="0" w:color="auto"/>
        <w:bottom w:val="none" w:sz="0" w:space="0" w:color="auto"/>
        <w:right w:val="none" w:sz="0" w:space="0" w:color="auto"/>
      </w:divBdr>
    </w:div>
    <w:div w:id="557013339">
      <w:bodyDiv w:val="1"/>
      <w:marLeft w:val="0"/>
      <w:marRight w:val="0"/>
      <w:marTop w:val="0"/>
      <w:marBottom w:val="0"/>
      <w:divBdr>
        <w:top w:val="none" w:sz="0" w:space="0" w:color="auto"/>
        <w:left w:val="none" w:sz="0" w:space="0" w:color="auto"/>
        <w:bottom w:val="none" w:sz="0" w:space="0" w:color="auto"/>
        <w:right w:val="none" w:sz="0" w:space="0" w:color="auto"/>
      </w:divBdr>
    </w:div>
    <w:div w:id="562444239">
      <w:bodyDiv w:val="1"/>
      <w:marLeft w:val="0"/>
      <w:marRight w:val="0"/>
      <w:marTop w:val="0"/>
      <w:marBottom w:val="0"/>
      <w:divBdr>
        <w:top w:val="none" w:sz="0" w:space="0" w:color="auto"/>
        <w:left w:val="none" w:sz="0" w:space="0" w:color="auto"/>
        <w:bottom w:val="none" w:sz="0" w:space="0" w:color="auto"/>
        <w:right w:val="none" w:sz="0" w:space="0" w:color="auto"/>
      </w:divBdr>
    </w:div>
    <w:div w:id="567764020">
      <w:bodyDiv w:val="1"/>
      <w:marLeft w:val="0"/>
      <w:marRight w:val="0"/>
      <w:marTop w:val="0"/>
      <w:marBottom w:val="0"/>
      <w:divBdr>
        <w:top w:val="none" w:sz="0" w:space="0" w:color="auto"/>
        <w:left w:val="none" w:sz="0" w:space="0" w:color="auto"/>
        <w:bottom w:val="none" w:sz="0" w:space="0" w:color="auto"/>
        <w:right w:val="none" w:sz="0" w:space="0" w:color="auto"/>
      </w:divBdr>
    </w:div>
    <w:div w:id="589849119">
      <w:bodyDiv w:val="1"/>
      <w:marLeft w:val="0"/>
      <w:marRight w:val="0"/>
      <w:marTop w:val="0"/>
      <w:marBottom w:val="0"/>
      <w:divBdr>
        <w:top w:val="none" w:sz="0" w:space="0" w:color="auto"/>
        <w:left w:val="none" w:sz="0" w:space="0" w:color="auto"/>
        <w:bottom w:val="none" w:sz="0" w:space="0" w:color="auto"/>
        <w:right w:val="none" w:sz="0" w:space="0" w:color="auto"/>
      </w:divBdr>
    </w:div>
    <w:div w:id="618419970">
      <w:bodyDiv w:val="1"/>
      <w:marLeft w:val="0"/>
      <w:marRight w:val="0"/>
      <w:marTop w:val="0"/>
      <w:marBottom w:val="0"/>
      <w:divBdr>
        <w:top w:val="none" w:sz="0" w:space="0" w:color="auto"/>
        <w:left w:val="none" w:sz="0" w:space="0" w:color="auto"/>
        <w:bottom w:val="none" w:sz="0" w:space="0" w:color="auto"/>
        <w:right w:val="none" w:sz="0" w:space="0" w:color="auto"/>
      </w:divBdr>
    </w:div>
    <w:div w:id="633023697">
      <w:bodyDiv w:val="1"/>
      <w:marLeft w:val="0"/>
      <w:marRight w:val="0"/>
      <w:marTop w:val="0"/>
      <w:marBottom w:val="0"/>
      <w:divBdr>
        <w:top w:val="none" w:sz="0" w:space="0" w:color="auto"/>
        <w:left w:val="none" w:sz="0" w:space="0" w:color="auto"/>
        <w:bottom w:val="none" w:sz="0" w:space="0" w:color="auto"/>
        <w:right w:val="none" w:sz="0" w:space="0" w:color="auto"/>
      </w:divBdr>
    </w:div>
    <w:div w:id="653141763">
      <w:bodyDiv w:val="1"/>
      <w:marLeft w:val="0"/>
      <w:marRight w:val="0"/>
      <w:marTop w:val="0"/>
      <w:marBottom w:val="0"/>
      <w:divBdr>
        <w:top w:val="none" w:sz="0" w:space="0" w:color="auto"/>
        <w:left w:val="none" w:sz="0" w:space="0" w:color="auto"/>
        <w:bottom w:val="none" w:sz="0" w:space="0" w:color="auto"/>
        <w:right w:val="none" w:sz="0" w:space="0" w:color="auto"/>
      </w:divBdr>
    </w:div>
    <w:div w:id="680470960">
      <w:bodyDiv w:val="1"/>
      <w:marLeft w:val="0"/>
      <w:marRight w:val="0"/>
      <w:marTop w:val="0"/>
      <w:marBottom w:val="0"/>
      <w:divBdr>
        <w:top w:val="none" w:sz="0" w:space="0" w:color="auto"/>
        <w:left w:val="none" w:sz="0" w:space="0" w:color="auto"/>
        <w:bottom w:val="none" w:sz="0" w:space="0" w:color="auto"/>
        <w:right w:val="none" w:sz="0" w:space="0" w:color="auto"/>
      </w:divBdr>
    </w:div>
    <w:div w:id="681973953">
      <w:bodyDiv w:val="1"/>
      <w:marLeft w:val="0"/>
      <w:marRight w:val="0"/>
      <w:marTop w:val="0"/>
      <w:marBottom w:val="0"/>
      <w:divBdr>
        <w:top w:val="none" w:sz="0" w:space="0" w:color="auto"/>
        <w:left w:val="none" w:sz="0" w:space="0" w:color="auto"/>
        <w:bottom w:val="none" w:sz="0" w:space="0" w:color="auto"/>
        <w:right w:val="none" w:sz="0" w:space="0" w:color="auto"/>
      </w:divBdr>
    </w:div>
    <w:div w:id="683214643">
      <w:bodyDiv w:val="1"/>
      <w:marLeft w:val="0"/>
      <w:marRight w:val="0"/>
      <w:marTop w:val="0"/>
      <w:marBottom w:val="0"/>
      <w:divBdr>
        <w:top w:val="none" w:sz="0" w:space="0" w:color="auto"/>
        <w:left w:val="none" w:sz="0" w:space="0" w:color="auto"/>
        <w:bottom w:val="none" w:sz="0" w:space="0" w:color="auto"/>
        <w:right w:val="none" w:sz="0" w:space="0" w:color="auto"/>
      </w:divBdr>
    </w:div>
    <w:div w:id="700087112">
      <w:bodyDiv w:val="1"/>
      <w:marLeft w:val="0"/>
      <w:marRight w:val="0"/>
      <w:marTop w:val="0"/>
      <w:marBottom w:val="0"/>
      <w:divBdr>
        <w:top w:val="none" w:sz="0" w:space="0" w:color="auto"/>
        <w:left w:val="none" w:sz="0" w:space="0" w:color="auto"/>
        <w:bottom w:val="none" w:sz="0" w:space="0" w:color="auto"/>
        <w:right w:val="none" w:sz="0" w:space="0" w:color="auto"/>
      </w:divBdr>
    </w:div>
    <w:div w:id="704453724">
      <w:bodyDiv w:val="1"/>
      <w:marLeft w:val="0"/>
      <w:marRight w:val="0"/>
      <w:marTop w:val="0"/>
      <w:marBottom w:val="0"/>
      <w:divBdr>
        <w:top w:val="none" w:sz="0" w:space="0" w:color="auto"/>
        <w:left w:val="none" w:sz="0" w:space="0" w:color="auto"/>
        <w:bottom w:val="none" w:sz="0" w:space="0" w:color="auto"/>
        <w:right w:val="none" w:sz="0" w:space="0" w:color="auto"/>
      </w:divBdr>
    </w:div>
    <w:div w:id="748619684">
      <w:bodyDiv w:val="1"/>
      <w:marLeft w:val="0"/>
      <w:marRight w:val="0"/>
      <w:marTop w:val="0"/>
      <w:marBottom w:val="0"/>
      <w:divBdr>
        <w:top w:val="none" w:sz="0" w:space="0" w:color="auto"/>
        <w:left w:val="none" w:sz="0" w:space="0" w:color="auto"/>
        <w:bottom w:val="none" w:sz="0" w:space="0" w:color="auto"/>
        <w:right w:val="none" w:sz="0" w:space="0" w:color="auto"/>
      </w:divBdr>
    </w:div>
    <w:div w:id="748697253">
      <w:bodyDiv w:val="1"/>
      <w:marLeft w:val="0"/>
      <w:marRight w:val="0"/>
      <w:marTop w:val="0"/>
      <w:marBottom w:val="0"/>
      <w:divBdr>
        <w:top w:val="none" w:sz="0" w:space="0" w:color="auto"/>
        <w:left w:val="none" w:sz="0" w:space="0" w:color="auto"/>
        <w:bottom w:val="none" w:sz="0" w:space="0" w:color="auto"/>
        <w:right w:val="none" w:sz="0" w:space="0" w:color="auto"/>
      </w:divBdr>
    </w:div>
    <w:div w:id="758062149">
      <w:bodyDiv w:val="1"/>
      <w:marLeft w:val="0"/>
      <w:marRight w:val="0"/>
      <w:marTop w:val="0"/>
      <w:marBottom w:val="0"/>
      <w:divBdr>
        <w:top w:val="none" w:sz="0" w:space="0" w:color="auto"/>
        <w:left w:val="none" w:sz="0" w:space="0" w:color="auto"/>
        <w:bottom w:val="none" w:sz="0" w:space="0" w:color="auto"/>
        <w:right w:val="none" w:sz="0" w:space="0" w:color="auto"/>
      </w:divBdr>
    </w:div>
    <w:div w:id="764035169">
      <w:bodyDiv w:val="1"/>
      <w:marLeft w:val="0"/>
      <w:marRight w:val="0"/>
      <w:marTop w:val="0"/>
      <w:marBottom w:val="0"/>
      <w:divBdr>
        <w:top w:val="none" w:sz="0" w:space="0" w:color="auto"/>
        <w:left w:val="none" w:sz="0" w:space="0" w:color="auto"/>
        <w:bottom w:val="none" w:sz="0" w:space="0" w:color="auto"/>
        <w:right w:val="none" w:sz="0" w:space="0" w:color="auto"/>
      </w:divBdr>
    </w:div>
    <w:div w:id="795870782">
      <w:bodyDiv w:val="1"/>
      <w:marLeft w:val="0"/>
      <w:marRight w:val="0"/>
      <w:marTop w:val="0"/>
      <w:marBottom w:val="0"/>
      <w:divBdr>
        <w:top w:val="none" w:sz="0" w:space="0" w:color="auto"/>
        <w:left w:val="none" w:sz="0" w:space="0" w:color="auto"/>
        <w:bottom w:val="none" w:sz="0" w:space="0" w:color="auto"/>
        <w:right w:val="none" w:sz="0" w:space="0" w:color="auto"/>
      </w:divBdr>
    </w:div>
    <w:div w:id="799029262">
      <w:bodyDiv w:val="1"/>
      <w:marLeft w:val="0"/>
      <w:marRight w:val="0"/>
      <w:marTop w:val="0"/>
      <w:marBottom w:val="0"/>
      <w:divBdr>
        <w:top w:val="none" w:sz="0" w:space="0" w:color="auto"/>
        <w:left w:val="none" w:sz="0" w:space="0" w:color="auto"/>
        <w:bottom w:val="none" w:sz="0" w:space="0" w:color="auto"/>
        <w:right w:val="none" w:sz="0" w:space="0" w:color="auto"/>
      </w:divBdr>
    </w:div>
    <w:div w:id="807478237">
      <w:bodyDiv w:val="1"/>
      <w:marLeft w:val="0"/>
      <w:marRight w:val="0"/>
      <w:marTop w:val="0"/>
      <w:marBottom w:val="0"/>
      <w:divBdr>
        <w:top w:val="none" w:sz="0" w:space="0" w:color="auto"/>
        <w:left w:val="none" w:sz="0" w:space="0" w:color="auto"/>
        <w:bottom w:val="none" w:sz="0" w:space="0" w:color="auto"/>
        <w:right w:val="none" w:sz="0" w:space="0" w:color="auto"/>
      </w:divBdr>
    </w:div>
    <w:div w:id="814764051">
      <w:bodyDiv w:val="1"/>
      <w:marLeft w:val="0"/>
      <w:marRight w:val="0"/>
      <w:marTop w:val="0"/>
      <w:marBottom w:val="0"/>
      <w:divBdr>
        <w:top w:val="none" w:sz="0" w:space="0" w:color="auto"/>
        <w:left w:val="none" w:sz="0" w:space="0" w:color="auto"/>
        <w:bottom w:val="none" w:sz="0" w:space="0" w:color="auto"/>
        <w:right w:val="none" w:sz="0" w:space="0" w:color="auto"/>
      </w:divBdr>
    </w:div>
    <w:div w:id="818770390">
      <w:bodyDiv w:val="1"/>
      <w:marLeft w:val="0"/>
      <w:marRight w:val="0"/>
      <w:marTop w:val="0"/>
      <w:marBottom w:val="0"/>
      <w:divBdr>
        <w:top w:val="none" w:sz="0" w:space="0" w:color="auto"/>
        <w:left w:val="none" w:sz="0" w:space="0" w:color="auto"/>
        <w:bottom w:val="none" w:sz="0" w:space="0" w:color="auto"/>
        <w:right w:val="none" w:sz="0" w:space="0" w:color="auto"/>
      </w:divBdr>
    </w:div>
    <w:div w:id="833759746">
      <w:bodyDiv w:val="1"/>
      <w:marLeft w:val="0"/>
      <w:marRight w:val="0"/>
      <w:marTop w:val="0"/>
      <w:marBottom w:val="0"/>
      <w:divBdr>
        <w:top w:val="none" w:sz="0" w:space="0" w:color="auto"/>
        <w:left w:val="none" w:sz="0" w:space="0" w:color="auto"/>
        <w:bottom w:val="none" w:sz="0" w:space="0" w:color="auto"/>
        <w:right w:val="none" w:sz="0" w:space="0" w:color="auto"/>
      </w:divBdr>
    </w:div>
    <w:div w:id="840045949">
      <w:bodyDiv w:val="1"/>
      <w:marLeft w:val="0"/>
      <w:marRight w:val="0"/>
      <w:marTop w:val="0"/>
      <w:marBottom w:val="0"/>
      <w:divBdr>
        <w:top w:val="none" w:sz="0" w:space="0" w:color="auto"/>
        <w:left w:val="none" w:sz="0" w:space="0" w:color="auto"/>
        <w:bottom w:val="none" w:sz="0" w:space="0" w:color="auto"/>
        <w:right w:val="none" w:sz="0" w:space="0" w:color="auto"/>
      </w:divBdr>
    </w:div>
    <w:div w:id="849755070">
      <w:bodyDiv w:val="1"/>
      <w:marLeft w:val="0"/>
      <w:marRight w:val="0"/>
      <w:marTop w:val="0"/>
      <w:marBottom w:val="0"/>
      <w:divBdr>
        <w:top w:val="none" w:sz="0" w:space="0" w:color="auto"/>
        <w:left w:val="none" w:sz="0" w:space="0" w:color="auto"/>
        <w:bottom w:val="none" w:sz="0" w:space="0" w:color="auto"/>
        <w:right w:val="none" w:sz="0" w:space="0" w:color="auto"/>
      </w:divBdr>
    </w:div>
    <w:div w:id="850147633">
      <w:bodyDiv w:val="1"/>
      <w:marLeft w:val="0"/>
      <w:marRight w:val="0"/>
      <w:marTop w:val="0"/>
      <w:marBottom w:val="0"/>
      <w:divBdr>
        <w:top w:val="none" w:sz="0" w:space="0" w:color="auto"/>
        <w:left w:val="none" w:sz="0" w:space="0" w:color="auto"/>
        <w:bottom w:val="none" w:sz="0" w:space="0" w:color="auto"/>
        <w:right w:val="none" w:sz="0" w:space="0" w:color="auto"/>
      </w:divBdr>
    </w:div>
    <w:div w:id="881595494">
      <w:bodyDiv w:val="1"/>
      <w:marLeft w:val="0"/>
      <w:marRight w:val="0"/>
      <w:marTop w:val="0"/>
      <w:marBottom w:val="0"/>
      <w:divBdr>
        <w:top w:val="none" w:sz="0" w:space="0" w:color="auto"/>
        <w:left w:val="none" w:sz="0" w:space="0" w:color="auto"/>
        <w:bottom w:val="none" w:sz="0" w:space="0" w:color="auto"/>
        <w:right w:val="none" w:sz="0" w:space="0" w:color="auto"/>
      </w:divBdr>
    </w:div>
    <w:div w:id="886841368">
      <w:bodyDiv w:val="1"/>
      <w:marLeft w:val="0"/>
      <w:marRight w:val="0"/>
      <w:marTop w:val="0"/>
      <w:marBottom w:val="0"/>
      <w:divBdr>
        <w:top w:val="none" w:sz="0" w:space="0" w:color="auto"/>
        <w:left w:val="none" w:sz="0" w:space="0" w:color="auto"/>
        <w:bottom w:val="none" w:sz="0" w:space="0" w:color="auto"/>
        <w:right w:val="none" w:sz="0" w:space="0" w:color="auto"/>
      </w:divBdr>
    </w:div>
    <w:div w:id="931157798">
      <w:bodyDiv w:val="1"/>
      <w:marLeft w:val="0"/>
      <w:marRight w:val="0"/>
      <w:marTop w:val="0"/>
      <w:marBottom w:val="0"/>
      <w:divBdr>
        <w:top w:val="none" w:sz="0" w:space="0" w:color="auto"/>
        <w:left w:val="none" w:sz="0" w:space="0" w:color="auto"/>
        <w:bottom w:val="none" w:sz="0" w:space="0" w:color="auto"/>
        <w:right w:val="none" w:sz="0" w:space="0" w:color="auto"/>
      </w:divBdr>
    </w:div>
    <w:div w:id="947782273">
      <w:bodyDiv w:val="1"/>
      <w:marLeft w:val="0"/>
      <w:marRight w:val="0"/>
      <w:marTop w:val="0"/>
      <w:marBottom w:val="0"/>
      <w:divBdr>
        <w:top w:val="none" w:sz="0" w:space="0" w:color="auto"/>
        <w:left w:val="none" w:sz="0" w:space="0" w:color="auto"/>
        <w:bottom w:val="none" w:sz="0" w:space="0" w:color="auto"/>
        <w:right w:val="none" w:sz="0" w:space="0" w:color="auto"/>
      </w:divBdr>
    </w:div>
    <w:div w:id="949240835">
      <w:bodyDiv w:val="1"/>
      <w:marLeft w:val="0"/>
      <w:marRight w:val="0"/>
      <w:marTop w:val="0"/>
      <w:marBottom w:val="0"/>
      <w:divBdr>
        <w:top w:val="none" w:sz="0" w:space="0" w:color="auto"/>
        <w:left w:val="none" w:sz="0" w:space="0" w:color="auto"/>
        <w:bottom w:val="none" w:sz="0" w:space="0" w:color="auto"/>
        <w:right w:val="none" w:sz="0" w:space="0" w:color="auto"/>
      </w:divBdr>
    </w:div>
    <w:div w:id="956834541">
      <w:bodyDiv w:val="1"/>
      <w:marLeft w:val="0"/>
      <w:marRight w:val="0"/>
      <w:marTop w:val="0"/>
      <w:marBottom w:val="0"/>
      <w:divBdr>
        <w:top w:val="none" w:sz="0" w:space="0" w:color="auto"/>
        <w:left w:val="none" w:sz="0" w:space="0" w:color="auto"/>
        <w:bottom w:val="none" w:sz="0" w:space="0" w:color="auto"/>
        <w:right w:val="none" w:sz="0" w:space="0" w:color="auto"/>
      </w:divBdr>
    </w:div>
    <w:div w:id="957639946">
      <w:bodyDiv w:val="1"/>
      <w:marLeft w:val="0"/>
      <w:marRight w:val="0"/>
      <w:marTop w:val="0"/>
      <w:marBottom w:val="0"/>
      <w:divBdr>
        <w:top w:val="none" w:sz="0" w:space="0" w:color="auto"/>
        <w:left w:val="none" w:sz="0" w:space="0" w:color="auto"/>
        <w:bottom w:val="none" w:sz="0" w:space="0" w:color="auto"/>
        <w:right w:val="none" w:sz="0" w:space="0" w:color="auto"/>
      </w:divBdr>
    </w:div>
    <w:div w:id="968245560">
      <w:bodyDiv w:val="1"/>
      <w:marLeft w:val="0"/>
      <w:marRight w:val="0"/>
      <w:marTop w:val="0"/>
      <w:marBottom w:val="0"/>
      <w:divBdr>
        <w:top w:val="none" w:sz="0" w:space="0" w:color="auto"/>
        <w:left w:val="none" w:sz="0" w:space="0" w:color="auto"/>
        <w:bottom w:val="none" w:sz="0" w:space="0" w:color="auto"/>
        <w:right w:val="none" w:sz="0" w:space="0" w:color="auto"/>
      </w:divBdr>
    </w:div>
    <w:div w:id="972055068">
      <w:bodyDiv w:val="1"/>
      <w:marLeft w:val="0"/>
      <w:marRight w:val="0"/>
      <w:marTop w:val="0"/>
      <w:marBottom w:val="0"/>
      <w:divBdr>
        <w:top w:val="none" w:sz="0" w:space="0" w:color="auto"/>
        <w:left w:val="none" w:sz="0" w:space="0" w:color="auto"/>
        <w:bottom w:val="none" w:sz="0" w:space="0" w:color="auto"/>
        <w:right w:val="none" w:sz="0" w:space="0" w:color="auto"/>
      </w:divBdr>
    </w:div>
    <w:div w:id="1007947549">
      <w:bodyDiv w:val="1"/>
      <w:marLeft w:val="0"/>
      <w:marRight w:val="0"/>
      <w:marTop w:val="0"/>
      <w:marBottom w:val="0"/>
      <w:divBdr>
        <w:top w:val="none" w:sz="0" w:space="0" w:color="auto"/>
        <w:left w:val="none" w:sz="0" w:space="0" w:color="auto"/>
        <w:bottom w:val="none" w:sz="0" w:space="0" w:color="auto"/>
        <w:right w:val="none" w:sz="0" w:space="0" w:color="auto"/>
      </w:divBdr>
    </w:div>
    <w:div w:id="1051660043">
      <w:bodyDiv w:val="1"/>
      <w:marLeft w:val="0"/>
      <w:marRight w:val="0"/>
      <w:marTop w:val="0"/>
      <w:marBottom w:val="0"/>
      <w:divBdr>
        <w:top w:val="none" w:sz="0" w:space="0" w:color="auto"/>
        <w:left w:val="none" w:sz="0" w:space="0" w:color="auto"/>
        <w:bottom w:val="none" w:sz="0" w:space="0" w:color="auto"/>
        <w:right w:val="none" w:sz="0" w:space="0" w:color="auto"/>
      </w:divBdr>
    </w:div>
    <w:div w:id="1067845098">
      <w:bodyDiv w:val="1"/>
      <w:marLeft w:val="0"/>
      <w:marRight w:val="0"/>
      <w:marTop w:val="0"/>
      <w:marBottom w:val="0"/>
      <w:divBdr>
        <w:top w:val="none" w:sz="0" w:space="0" w:color="auto"/>
        <w:left w:val="none" w:sz="0" w:space="0" w:color="auto"/>
        <w:bottom w:val="none" w:sz="0" w:space="0" w:color="auto"/>
        <w:right w:val="none" w:sz="0" w:space="0" w:color="auto"/>
      </w:divBdr>
    </w:div>
    <w:div w:id="1069301200">
      <w:bodyDiv w:val="1"/>
      <w:marLeft w:val="0"/>
      <w:marRight w:val="0"/>
      <w:marTop w:val="0"/>
      <w:marBottom w:val="0"/>
      <w:divBdr>
        <w:top w:val="none" w:sz="0" w:space="0" w:color="auto"/>
        <w:left w:val="none" w:sz="0" w:space="0" w:color="auto"/>
        <w:bottom w:val="none" w:sz="0" w:space="0" w:color="auto"/>
        <w:right w:val="none" w:sz="0" w:space="0" w:color="auto"/>
      </w:divBdr>
    </w:div>
    <w:div w:id="1084113305">
      <w:bodyDiv w:val="1"/>
      <w:marLeft w:val="0"/>
      <w:marRight w:val="0"/>
      <w:marTop w:val="0"/>
      <w:marBottom w:val="0"/>
      <w:divBdr>
        <w:top w:val="none" w:sz="0" w:space="0" w:color="auto"/>
        <w:left w:val="none" w:sz="0" w:space="0" w:color="auto"/>
        <w:bottom w:val="none" w:sz="0" w:space="0" w:color="auto"/>
        <w:right w:val="none" w:sz="0" w:space="0" w:color="auto"/>
      </w:divBdr>
    </w:div>
    <w:div w:id="1089545215">
      <w:bodyDiv w:val="1"/>
      <w:marLeft w:val="0"/>
      <w:marRight w:val="0"/>
      <w:marTop w:val="0"/>
      <w:marBottom w:val="0"/>
      <w:divBdr>
        <w:top w:val="none" w:sz="0" w:space="0" w:color="auto"/>
        <w:left w:val="none" w:sz="0" w:space="0" w:color="auto"/>
        <w:bottom w:val="none" w:sz="0" w:space="0" w:color="auto"/>
        <w:right w:val="none" w:sz="0" w:space="0" w:color="auto"/>
      </w:divBdr>
    </w:div>
    <w:div w:id="1105073811">
      <w:bodyDiv w:val="1"/>
      <w:marLeft w:val="0"/>
      <w:marRight w:val="0"/>
      <w:marTop w:val="0"/>
      <w:marBottom w:val="0"/>
      <w:divBdr>
        <w:top w:val="none" w:sz="0" w:space="0" w:color="auto"/>
        <w:left w:val="none" w:sz="0" w:space="0" w:color="auto"/>
        <w:bottom w:val="none" w:sz="0" w:space="0" w:color="auto"/>
        <w:right w:val="none" w:sz="0" w:space="0" w:color="auto"/>
      </w:divBdr>
    </w:div>
    <w:div w:id="1110856725">
      <w:bodyDiv w:val="1"/>
      <w:marLeft w:val="0"/>
      <w:marRight w:val="0"/>
      <w:marTop w:val="0"/>
      <w:marBottom w:val="0"/>
      <w:divBdr>
        <w:top w:val="none" w:sz="0" w:space="0" w:color="auto"/>
        <w:left w:val="none" w:sz="0" w:space="0" w:color="auto"/>
        <w:bottom w:val="none" w:sz="0" w:space="0" w:color="auto"/>
        <w:right w:val="none" w:sz="0" w:space="0" w:color="auto"/>
      </w:divBdr>
    </w:div>
    <w:div w:id="1126895269">
      <w:bodyDiv w:val="1"/>
      <w:marLeft w:val="0"/>
      <w:marRight w:val="0"/>
      <w:marTop w:val="0"/>
      <w:marBottom w:val="0"/>
      <w:divBdr>
        <w:top w:val="none" w:sz="0" w:space="0" w:color="auto"/>
        <w:left w:val="none" w:sz="0" w:space="0" w:color="auto"/>
        <w:bottom w:val="none" w:sz="0" w:space="0" w:color="auto"/>
        <w:right w:val="none" w:sz="0" w:space="0" w:color="auto"/>
      </w:divBdr>
    </w:div>
    <w:div w:id="1144201295">
      <w:bodyDiv w:val="1"/>
      <w:marLeft w:val="0"/>
      <w:marRight w:val="0"/>
      <w:marTop w:val="0"/>
      <w:marBottom w:val="0"/>
      <w:divBdr>
        <w:top w:val="none" w:sz="0" w:space="0" w:color="auto"/>
        <w:left w:val="none" w:sz="0" w:space="0" w:color="auto"/>
        <w:bottom w:val="none" w:sz="0" w:space="0" w:color="auto"/>
        <w:right w:val="none" w:sz="0" w:space="0" w:color="auto"/>
      </w:divBdr>
    </w:div>
    <w:div w:id="1146124255">
      <w:bodyDiv w:val="1"/>
      <w:marLeft w:val="0"/>
      <w:marRight w:val="0"/>
      <w:marTop w:val="0"/>
      <w:marBottom w:val="0"/>
      <w:divBdr>
        <w:top w:val="none" w:sz="0" w:space="0" w:color="auto"/>
        <w:left w:val="none" w:sz="0" w:space="0" w:color="auto"/>
        <w:bottom w:val="none" w:sz="0" w:space="0" w:color="auto"/>
        <w:right w:val="none" w:sz="0" w:space="0" w:color="auto"/>
      </w:divBdr>
    </w:div>
    <w:div w:id="1160073637">
      <w:bodyDiv w:val="1"/>
      <w:marLeft w:val="0"/>
      <w:marRight w:val="0"/>
      <w:marTop w:val="0"/>
      <w:marBottom w:val="0"/>
      <w:divBdr>
        <w:top w:val="none" w:sz="0" w:space="0" w:color="auto"/>
        <w:left w:val="none" w:sz="0" w:space="0" w:color="auto"/>
        <w:bottom w:val="none" w:sz="0" w:space="0" w:color="auto"/>
        <w:right w:val="none" w:sz="0" w:space="0" w:color="auto"/>
      </w:divBdr>
    </w:div>
    <w:div w:id="1184245810">
      <w:bodyDiv w:val="1"/>
      <w:marLeft w:val="0"/>
      <w:marRight w:val="0"/>
      <w:marTop w:val="0"/>
      <w:marBottom w:val="0"/>
      <w:divBdr>
        <w:top w:val="none" w:sz="0" w:space="0" w:color="auto"/>
        <w:left w:val="none" w:sz="0" w:space="0" w:color="auto"/>
        <w:bottom w:val="none" w:sz="0" w:space="0" w:color="auto"/>
        <w:right w:val="none" w:sz="0" w:space="0" w:color="auto"/>
      </w:divBdr>
    </w:div>
    <w:div w:id="1203059892">
      <w:bodyDiv w:val="1"/>
      <w:marLeft w:val="0"/>
      <w:marRight w:val="0"/>
      <w:marTop w:val="0"/>
      <w:marBottom w:val="0"/>
      <w:divBdr>
        <w:top w:val="none" w:sz="0" w:space="0" w:color="auto"/>
        <w:left w:val="none" w:sz="0" w:space="0" w:color="auto"/>
        <w:bottom w:val="none" w:sz="0" w:space="0" w:color="auto"/>
        <w:right w:val="none" w:sz="0" w:space="0" w:color="auto"/>
      </w:divBdr>
    </w:div>
    <w:div w:id="1225335664">
      <w:bodyDiv w:val="1"/>
      <w:marLeft w:val="0"/>
      <w:marRight w:val="0"/>
      <w:marTop w:val="0"/>
      <w:marBottom w:val="0"/>
      <w:divBdr>
        <w:top w:val="none" w:sz="0" w:space="0" w:color="auto"/>
        <w:left w:val="none" w:sz="0" w:space="0" w:color="auto"/>
        <w:bottom w:val="none" w:sz="0" w:space="0" w:color="auto"/>
        <w:right w:val="none" w:sz="0" w:space="0" w:color="auto"/>
      </w:divBdr>
    </w:div>
    <w:div w:id="1242595019">
      <w:bodyDiv w:val="1"/>
      <w:marLeft w:val="0"/>
      <w:marRight w:val="0"/>
      <w:marTop w:val="0"/>
      <w:marBottom w:val="0"/>
      <w:divBdr>
        <w:top w:val="none" w:sz="0" w:space="0" w:color="auto"/>
        <w:left w:val="none" w:sz="0" w:space="0" w:color="auto"/>
        <w:bottom w:val="none" w:sz="0" w:space="0" w:color="auto"/>
        <w:right w:val="none" w:sz="0" w:space="0" w:color="auto"/>
      </w:divBdr>
    </w:div>
    <w:div w:id="1254632735">
      <w:bodyDiv w:val="1"/>
      <w:marLeft w:val="0"/>
      <w:marRight w:val="0"/>
      <w:marTop w:val="0"/>
      <w:marBottom w:val="0"/>
      <w:divBdr>
        <w:top w:val="none" w:sz="0" w:space="0" w:color="auto"/>
        <w:left w:val="none" w:sz="0" w:space="0" w:color="auto"/>
        <w:bottom w:val="none" w:sz="0" w:space="0" w:color="auto"/>
        <w:right w:val="none" w:sz="0" w:space="0" w:color="auto"/>
      </w:divBdr>
    </w:div>
    <w:div w:id="1284270372">
      <w:bodyDiv w:val="1"/>
      <w:marLeft w:val="0"/>
      <w:marRight w:val="0"/>
      <w:marTop w:val="0"/>
      <w:marBottom w:val="0"/>
      <w:divBdr>
        <w:top w:val="none" w:sz="0" w:space="0" w:color="auto"/>
        <w:left w:val="none" w:sz="0" w:space="0" w:color="auto"/>
        <w:bottom w:val="none" w:sz="0" w:space="0" w:color="auto"/>
        <w:right w:val="none" w:sz="0" w:space="0" w:color="auto"/>
      </w:divBdr>
    </w:div>
    <w:div w:id="1286421466">
      <w:bodyDiv w:val="1"/>
      <w:marLeft w:val="0"/>
      <w:marRight w:val="0"/>
      <w:marTop w:val="0"/>
      <w:marBottom w:val="0"/>
      <w:divBdr>
        <w:top w:val="none" w:sz="0" w:space="0" w:color="auto"/>
        <w:left w:val="none" w:sz="0" w:space="0" w:color="auto"/>
        <w:bottom w:val="none" w:sz="0" w:space="0" w:color="auto"/>
        <w:right w:val="none" w:sz="0" w:space="0" w:color="auto"/>
      </w:divBdr>
    </w:div>
    <w:div w:id="1288393536">
      <w:bodyDiv w:val="1"/>
      <w:marLeft w:val="0"/>
      <w:marRight w:val="0"/>
      <w:marTop w:val="0"/>
      <w:marBottom w:val="0"/>
      <w:divBdr>
        <w:top w:val="none" w:sz="0" w:space="0" w:color="auto"/>
        <w:left w:val="none" w:sz="0" w:space="0" w:color="auto"/>
        <w:bottom w:val="none" w:sz="0" w:space="0" w:color="auto"/>
        <w:right w:val="none" w:sz="0" w:space="0" w:color="auto"/>
      </w:divBdr>
    </w:div>
    <w:div w:id="1312900879">
      <w:bodyDiv w:val="1"/>
      <w:marLeft w:val="0"/>
      <w:marRight w:val="0"/>
      <w:marTop w:val="0"/>
      <w:marBottom w:val="0"/>
      <w:divBdr>
        <w:top w:val="none" w:sz="0" w:space="0" w:color="auto"/>
        <w:left w:val="none" w:sz="0" w:space="0" w:color="auto"/>
        <w:bottom w:val="none" w:sz="0" w:space="0" w:color="auto"/>
        <w:right w:val="none" w:sz="0" w:space="0" w:color="auto"/>
      </w:divBdr>
    </w:div>
    <w:div w:id="1317345219">
      <w:bodyDiv w:val="1"/>
      <w:marLeft w:val="0"/>
      <w:marRight w:val="0"/>
      <w:marTop w:val="0"/>
      <w:marBottom w:val="0"/>
      <w:divBdr>
        <w:top w:val="none" w:sz="0" w:space="0" w:color="auto"/>
        <w:left w:val="none" w:sz="0" w:space="0" w:color="auto"/>
        <w:bottom w:val="none" w:sz="0" w:space="0" w:color="auto"/>
        <w:right w:val="none" w:sz="0" w:space="0" w:color="auto"/>
      </w:divBdr>
    </w:div>
    <w:div w:id="1324701536">
      <w:bodyDiv w:val="1"/>
      <w:marLeft w:val="0"/>
      <w:marRight w:val="0"/>
      <w:marTop w:val="0"/>
      <w:marBottom w:val="0"/>
      <w:divBdr>
        <w:top w:val="none" w:sz="0" w:space="0" w:color="auto"/>
        <w:left w:val="none" w:sz="0" w:space="0" w:color="auto"/>
        <w:bottom w:val="none" w:sz="0" w:space="0" w:color="auto"/>
        <w:right w:val="none" w:sz="0" w:space="0" w:color="auto"/>
      </w:divBdr>
    </w:div>
    <w:div w:id="1331524023">
      <w:bodyDiv w:val="1"/>
      <w:marLeft w:val="0"/>
      <w:marRight w:val="0"/>
      <w:marTop w:val="0"/>
      <w:marBottom w:val="0"/>
      <w:divBdr>
        <w:top w:val="none" w:sz="0" w:space="0" w:color="auto"/>
        <w:left w:val="none" w:sz="0" w:space="0" w:color="auto"/>
        <w:bottom w:val="none" w:sz="0" w:space="0" w:color="auto"/>
        <w:right w:val="none" w:sz="0" w:space="0" w:color="auto"/>
      </w:divBdr>
    </w:div>
    <w:div w:id="1358315055">
      <w:bodyDiv w:val="1"/>
      <w:marLeft w:val="0"/>
      <w:marRight w:val="0"/>
      <w:marTop w:val="0"/>
      <w:marBottom w:val="0"/>
      <w:divBdr>
        <w:top w:val="none" w:sz="0" w:space="0" w:color="auto"/>
        <w:left w:val="none" w:sz="0" w:space="0" w:color="auto"/>
        <w:bottom w:val="none" w:sz="0" w:space="0" w:color="auto"/>
        <w:right w:val="none" w:sz="0" w:space="0" w:color="auto"/>
      </w:divBdr>
    </w:div>
    <w:div w:id="1367490523">
      <w:bodyDiv w:val="1"/>
      <w:marLeft w:val="0"/>
      <w:marRight w:val="0"/>
      <w:marTop w:val="0"/>
      <w:marBottom w:val="0"/>
      <w:divBdr>
        <w:top w:val="none" w:sz="0" w:space="0" w:color="auto"/>
        <w:left w:val="none" w:sz="0" w:space="0" w:color="auto"/>
        <w:bottom w:val="none" w:sz="0" w:space="0" w:color="auto"/>
        <w:right w:val="none" w:sz="0" w:space="0" w:color="auto"/>
      </w:divBdr>
    </w:div>
    <w:div w:id="1377461097">
      <w:bodyDiv w:val="1"/>
      <w:marLeft w:val="0"/>
      <w:marRight w:val="0"/>
      <w:marTop w:val="0"/>
      <w:marBottom w:val="0"/>
      <w:divBdr>
        <w:top w:val="none" w:sz="0" w:space="0" w:color="auto"/>
        <w:left w:val="none" w:sz="0" w:space="0" w:color="auto"/>
        <w:bottom w:val="none" w:sz="0" w:space="0" w:color="auto"/>
        <w:right w:val="none" w:sz="0" w:space="0" w:color="auto"/>
      </w:divBdr>
      <w:divsChild>
        <w:div w:id="105665601">
          <w:marLeft w:val="240"/>
          <w:marRight w:val="480"/>
          <w:marTop w:val="0"/>
          <w:marBottom w:val="0"/>
          <w:divBdr>
            <w:top w:val="none" w:sz="0" w:space="0" w:color="auto"/>
            <w:left w:val="none" w:sz="0" w:space="0" w:color="auto"/>
            <w:bottom w:val="none" w:sz="0" w:space="0" w:color="auto"/>
            <w:right w:val="none" w:sz="0" w:space="0" w:color="auto"/>
          </w:divBdr>
          <w:divsChild>
            <w:div w:id="167645188">
              <w:marLeft w:val="0"/>
              <w:marRight w:val="0"/>
              <w:marTop w:val="0"/>
              <w:marBottom w:val="0"/>
              <w:divBdr>
                <w:top w:val="none" w:sz="0" w:space="0" w:color="auto"/>
                <w:left w:val="none" w:sz="0" w:space="0" w:color="auto"/>
                <w:bottom w:val="none" w:sz="0" w:space="0" w:color="auto"/>
                <w:right w:val="none" w:sz="0" w:space="0" w:color="auto"/>
              </w:divBdr>
              <w:divsChild>
                <w:div w:id="41559820">
                  <w:marLeft w:val="0"/>
                  <w:marRight w:val="0"/>
                  <w:marTop w:val="240"/>
                  <w:marBottom w:val="0"/>
                  <w:divBdr>
                    <w:top w:val="none" w:sz="0" w:space="0" w:color="auto"/>
                    <w:left w:val="none" w:sz="0" w:space="0" w:color="auto"/>
                    <w:bottom w:val="none" w:sz="0" w:space="0" w:color="auto"/>
                    <w:right w:val="none" w:sz="0" w:space="0" w:color="auto"/>
                  </w:divBdr>
                  <w:divsChild>
                    <w:div w:id="1568687879">
                      <w:marLeft w:val="0"/>
                      <w:marRight w:val="0"/>
                      <w:marTop w:val="240"/>
                      <w:marBottom w:val="0"/>
                      <w:divBdr>
                        <w:top w:val="none" w:sz="0" w:space="0" w:color="auto"/>
                        <w:left w:val="none" w:sz="0" w:space="0" w:color="auto"/>
                        <w:bottom w:val="none" w:sz="0" w:space="0" w:color="auto"/>
                        <w:right w:val="none" w:sz="0" w:space="0" w:color="auto"/>
                      </w:divBdr>
                      <w:divsChild>
                        <w:div w:id="1181503709">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935511">
      <w:bodyDiv w:val="1"/>
      <w:marLeft w:val="0"/>
      <w:marRight w:val="0"/>
      <w:marTop w:val="0"/>
      <w:marBottom w:val="0"/>
      <w:divBdr>
        <w:top w:val="none" w:sz="0" w:space="0" w:color="auto"/>
        <w:left w:val="none" w:sz="0" w:space="0" w:color="auto"/>
        <w:bottom w:val="none" w:sz="0" w:space="0" w:color="auto"/>
        <w:right w:val="none" w:sz="0" w:space="0" w:color="auto"/>
      </w:divBdr>
    </w:div>
    <w:div w:id="1381443638">
      <w:bodyDiv w:val="1"/>
      <w:marLeft w:val="0"/>
      <w:marRight w:val="0"/>
      <w:marTop w:val="0"/>
      <w:marBottom w:val="0"/>
      <w:divBdr>
        <w:top w:val="none" w:sz="0" w:space="0" w:color="auto"/>
        <w:left w:val="none" w:sz="0" w:space="0" w:color="auto"/>
        <w:bottom w:val="none" w:sz="0" w:space="0" w:color="auto"/>
        <w:right w:val="none" w:sz="0" w:space="0" w:color="auto"/>
      </w:divBdr>
    </w:div>
    <w:div w:id="1389956020">
      <w:bodyDiv w:val="1"/>
      <w:marLeft w:val="0"/>
      <w:marRight w:val="0"/>
      <w:marTop w:val="0"/>
      <w:marBottom w:val="0"/>
      <w:divBdr>
        <w:top w:val="none" w:sz="0" w:space="0" w:color="auto"/>
        <w:left w:val="none" w:sz="0" w:space="0" w:color="auto"/>
        <w:bottom w:val="none" w:sz="0" w:space="0" w:color="auto"/>
        <w:right w:val="none" w:sz="0" w:space="0" w:color="auto"/>
      </w:divBdr>
    </w:div>
    <w:div w:id="1420178210">
      <w:bodyDiv w:val="1"/>
      <w:marLeft w:val="0"/>
      <w:marRight w:val="0"/>
      <w:marTop w:val="0"/>
      <w:marBottom w:val="0"/>
      <w:divBdr>
        <w:top w:val="none" w:sz="0" w:space="0" w:color="auto"/>
        <w:left w:val="none" w:sz="0" w:space="0" w:color="auto"/>
        <w:bottom w:val="none" w:sz="0" w:space="0" w:color="auto"/>
        <w:right w:val="none" w:sz="0" w:space="0" w:color="auto"/>
      </w:divBdr>
    </w:div>
    <w:div w:id="1430545168">
      <w:bodyDiv w:val="1"/>
      <w:marLeft w:val="0"/>
      <w:marRight w:val="0"/>
      <w:marTop w:val="0"/>
      <w:marBottom w:val="0"/>
      <w:divBdr>
        <w:top w:val="none" w:sz="0" w:space="0" w:color="auto"/>
        <w:left w:val="none" w:sz="0" w:space="0" w:color="auto"/>
        <w:bottom w:val="none" w:sz="0" w:space="0" w:color="auto"/>
        <w:right w:val="none" w:sz="0" w:space="0" w:color="auto"/>
      </w:divBdr>
    </w:div>
    <w:div w:id="1441800444">
      <w:bodyDiv w:val="1"/>
      <w:marLeft w:val="0"/>
      <w:marRight w:val="0"/>
      <w:marTop w:val="0"/>
      <w:marBottom w:val="0"/>
      <w:divBdr>
        <w:top w:val="none" w:sz="0" w:space="0" w:color="auto"/>
        <w:left w:val="none" w:sz="0" w:space="0" w:color="auto"/>
        <w:bottom w:val="none" w:sz="0" w:space="0" w:color="auto"/>
        <w:right w:val="none" w:sz="0" w:space="0" w:color="auto"/>
      </w:divBdr>
    </w:div>
    <w:div w:id="1450976963">
      <w:bodyDiv w:val="1"/>
      <w:marLeft w:val="0"/>
      <w:marRight w:val="0"/>
      <w:marTop w:val="0"/>
      <w:marBottom w:val="0"/>
      <w:divBdr>
        <w:top w:val="none" w:sz="0" w:space="0" w:color="auto"/>
        <w:left w:val="none" w:sz="0" w:space="0" w:color="auto"/>
        <w:bottom w:val="none" w:sz="0" w:space="0" w:color="auto"/>
        <w:right w:val="none" w:sz="0" w:space="0" w:color="auto"/>
      </w:divBdr>
    </w:div>
    <w:div w:id="1465924571">
      <w:bodyDiv w:val="1"/>
      <w:marLeft w:val="0"/>
      <w:marRight w:val="0"/>
      <w:marTop w:val="0"/>
      <w:marBottom w:val="0"/>
      <w:divBdr>
        <w:top w:val="none" w:sz="0" w:space="0" w:color="auto"/>
        <w:left w:val="none" w:sz="0" w:space="0" w:color="auto"/>
        <w:bottom w:val="none" w:sz="0" w:space="0" w:color="auto"/>
        <w:right w:val="none" w:sz="0" w:space="0" w:color="auto"/>
      </w:divBdr>
    </w:div>
    <w:div w:id="1472358370">
      <w:bodyDiv w:val="1"/>
      <w:marLeft w:val="0"/>
      <w:marRight w:val="0"/>
      <w:marTop w:val="0"/>
      <w:marBottom w:val="0"/>
      <w:divBdr>
        <w:top w:val="none" w:sz="0" w:space="0" w:color="auto"/>
        <w:left w:val="none" w:sz="0" w:space="0" w:color="auto"/>
        <w:bottom w:val="none" w:sz="0" w:space="0" w:color="auto"/>
        <w:right w:val="none" w:sz="0" w:space="0" w:color="auto"/>
      </w:divBdr>
    </w:div>
    <w:div w:id="1499536650">
      <w:bodyDiv w:val="1"/>
      <w:marLeft w:val="0"/>
      <w:marRight w:val="0"/>
      <w:marTop w:val="0"/>
      <w:marBottom w:val="0"/>
      <w:divBdr>
        <w:top w:val="none" w:sz="0" w:space="0" w:color="auto"/>
        <w:left w:val="none" w:sz="0" w:space="0" w:color="auto"/>
        <w:bottom w:val="none" w:sz="0" w:space="0" w:color="auto"/>
        <w:right w:val="none" w:sz="0" w:space="0" w:color="auto"/>
      </w:divBdr>
    </w:div>
    <w:div w:id="1515411775">
      <w:bodyDiv w:val="1"/>
      <w:marLeft w:val="0"/>
      <w:marRight w:val="0"/>
      <w:marTop w:val="0"/>
      <w:marBottom w:val="0"/>
      <w:divBdr>
        <w:top w:val="none" w:sz="0" w:space="0" w:color="auto"/>
        <w:left w:val="none" w:sz="0" w:space="0" w:color="auto"/>
        <w:bottom w:val="none" w:sz="0" w:space="0" w:color="auto"/>
        <w:right w:val="none" w:sz="0" w:space="0" w:color="auto"/>
      </w:divBdr>
    </w:div>
    <w:div w:id="1519655994">
      <w:bodyDiv w:val="1"/>
      <w:marLeft w:val="0"/>
      <w:marRight w:val="0"/>
      <w:marTop w:val="0"/>
      <w:marBottom w:val="0"/>
      <w:divBdr>
        <w:top w:val="none" w:sz="0" w:space="0" w:color="auto"/>
        <w:left w:val="none" w:sz="0" w:space="0" w:color="auto"/>
        <w:bottom w:val="none" w:sz="0" w:space="0" w:color="auto"/>
        <w:right w:val="none" w:sz="0" w:space="0" w:color="auto"/>
      </w:divBdr>
    </w:div>
    <w:div w:id="1531607841">
      <w:bodyDiv w:val="1"/>
      <w:marLeft w:val="0"/>
      <w:marRight w:val="0"/>
      <w:marTop w:val="0"/>
      <w:marBottom w:val="0"/>
      <w:divBdr>
        <w:top w:val="none" w:sz="0" w:space="0" w:color="auto"/>
        <w:left w:val="none" w:sz="0" w:space="0" w:color="auto"/>
        <w:bottom w:val="none" w:sz="0" w:space="0" w:color="auto"/>
        <w:right w:val="none" w:sz="0" w:space="0" w:color="auto"/>
      </w:divBdr>
    </w:div>
    <w:div w:id="1537113890">
      <w:bodyDiv w:val="1"/>
      <w:marLeft w:val="0"/>
      <w:marRight w:val="0"/>
      <w:marTop w:val="0"/>
      <w:marBottom w:val="0"/>
      <w:divBdr>
        <w:top w:val="none" w:sz="0" w:space="0" w:color="auto"/>
        <w:left w:val="none" w:sz="0" w:space="0" w:color="auto"/>
        <w:bottom w:val="none" w:sz="0" w:space="0" w:color="auto"/>
        <w:right w:val="none" w:sz="0" w:space="0" w:color="auto"/>
      </w:divBdr>
    </w:div>
    <w:div w:id="1551380119">
      <w:bodyDiv w:val="1"/>
      <w:marLeft w:val="0"/>
      <w:marRight w:val="0"/>
      <w:marTop w:val="0"/>
      <w:marBottom w:val="0"/>
      <w:divBdr>
        <w:top w:val="none" w:sz="0" w:space="0" w:color="auto"/>
        <w:left w:val="none" w:sz="0" w:space="0" w:color="auto"/>
        <w:bottom w:val="none" w:sz="0" w:space="0" w:color="auto"/>
        <w:right w:val="none" w:sz="0" w:space="0" w:color="auto"/>
      </w:divBdr>
    </w:div>
    <w:div w:id="1556622978">
      <w:bodyDiv w:val="1"/>
      <w:marLeft w:val="0"/>
      <w:marRight w:val="0"/>
      <w:marTop w:val="0"/>
      <w:marBottom w:val="0"/>
      <w:divBdr>
        <w:top w:val="none" w:sz="0" w:space="0" w:color="auto"/>
        <w:left w:val="none" w:sz="0" w:space="0" w:color="auto"/>
        <w:bottom w:val="none" w:sz="0" w:space="0" w:color="auto"/>
        <w:right w:val="none" w:sz="0" w:space="0" w:color="auto"/>
      </w:divBdr>
    </w:div>
    <w:div w:id="1604000474">
      <w:bodyDiv w:val="1"/>
      <w:marLeft w:val="0"/>
      <w:marRight w:val="0"/>
      <w:marTop w:val="0"/>
      <w:marBottom w:val="0"/>
      <w:divBdr>
        <w:top w:val="none" w:sz="0" w:space="0" w:color="auto"/>
        <w:left w:val="none" w:sz="0" w:space="0" w:color="auto"/>
        <w:bottom w:val="none" w:sz="0" w:space="0" w:color="auto"/>
        <w:right w:val="none" w:sz="0" w:space="0" w:color="auto"/>
      </w:divBdr>
    </w:div>
    <w:div w:id="1612588991">
      <w:bodyDiv w:val="1"/>
      <w:marLeft w:val="0"/>
      <w:marRight w:val="0"/>
      <w:marTop w:val="0"/>
      <w:marBottom w:val="0"/>
      <w:divBdr>
        <w:top w:val="none" w:sz="0" w:space="0" w:color="auto"/>
        <w:left w:val="none" w:sz="0" w:space="0" w:color="auto"/>
        <w:bottom w:val="none" w:sz="0" w:space="0" w:color="auto"/>
        <w:right w:val="none" w:sz="0" w:space="0" w:color="auto"/>
      </w:divBdr>
    </w:div>
    <w:div w:id="1635329782">
      <w:bodyDiv w:val="1"/>
      <w:marLeft w:val="0"/>
      <w:marRight w:val="0"/>
      <w:marTop w:val="0"/>
      <w:marBottom w:val="0"/>
      <w:divBdr>
        <w:top w:val="none" w:sz="0" w:space="0" w:color="auto"/>
        <w:left w:val="none" w:sz="0" w:space="0" w:color="auto"/>
        <w:bottom w:val="none" w:sz="0" w:space="0" w:color="auto"/>
        <w:right w:val="none" w:sz="0" w:space="0" w:color="auto"/>
      </w:divBdr>
    </w:div>
    <w:div w:id="1640917753">
      <w:bodyDiv w:val="1"/>
      <w:marLeft w:val="0"/>
      <w:marRight w:val="0"/>
      <w:marTop w:val="0"/>
      <w:marBottom w:val="0"/>
      <w:divBdr>
        <w:top w:val="none" w:sz="0" w:space="0" w:color="auto"/>
        <w:left w:val="none" w:sz="0" w:space="0" w:color="auto"/>
        <w:bottom w:val="none" w:sz="0" w:space="0" w:color="auto"/>
        <w:right w:val="none" w:sz="0" w:space="0" w:color="auto"/>
      </w:divBdr>
    </w:div>
    <w:div w:id="1641643199">
      <w:bodyDiv w:val="1"/>
      <w:marLeft w:val="0"/>
      <w:marRight w:val="0"/>
      <w:marTop w:val="0"/>
      <w:marBottom w:val="0"/>
      <w:divBdr>
        <w:top w:val="none" w:sz="0" w:space="0" w:color="auto"/>
        <w:left w:val="none" w:sz="0" w:space="0" w:color="auto"/>
        <w:bottom w:val="none" w:sz="0" w:space="0" w:color="auto"/>
        <w:right w:val="none" w:sz="0" w:space="0" w:color="auto"/>
      </w:divBdr>
    </w:div>
    <w:div w:id="1649288731">
      <w:bodyDiv w:val="1"/>
      <w:marLeft w:val="0"/>
      <w:marRight w:val="0"/>
      <w:marTop w:val="0"/>
      <w:marBottom w:val="0"/>
      <w:divBdr>
        <w:top w:val="none" w:sz="0" w:space="0" w:color="auto"/>
        <w:left w:val="none" w:sz="0" w:space="0" w:color="auto"/>
        <w:bottom w:val="none" w:sz="0" w:space="0" w:color="auto"/>
        <w:right w:val="none" w:sz="0" w:space="0" w:color="auto"/>
      </w:divBdr>
    </w:div>
    <w:div w:id="1680159302">
      <w:bodyDiv w:val="1"/>
      <w:marLeft w:val="0"/>
      <w:marRight w:val="0"/>
      <w:marTop w:val="0"/>
      <w:marBottom w:val="0"/>
      <w:divBdr>
        <w:top w:val="none" w:sz="0" w:space="0" w:color="auto"/>
        <w:left w:val="none" w:sz="0" w:space="0" w:color="auto"/>
        <w:bottom w:val="none" w:sz="0" w:space="0" w:color="auto"/>
        <w:right w:val="none" w:sz="0" w:space="0" w:color="auto"/>
      </w:divBdr>
    </w:div>
    <w:div w:id="1714425260">
      <w:bodyDiv w:val="1"/>
      <w:marLeft w:val="0"/>
      <w:marRight w:val="0"/>
      <w:marTop w:val="0"/>
      <w:marBottom w:val="0"/>
      <w:divBdr>
        <w:top w:val="none" w:sz="0" w:space="0" w:color="auto"/>
        <w:left w:val="none" w:sz="0" w:space="0" w:color="auto"/>
        <w:bottom w:val="none" w:sz="0" w:space="0" w:color="auto"/>
        <w:right w:val="none" w:sz="0" w:space="0" w:color="auto"/>
      </w:divBdr>
    </w:div>
    <w:div w:id="1720740218">
      <w:bodyDiv w:val="1"/>
      <w:marLeft w:val="0"/>
      <w:marRight w:val="0"/>
      <w:marTop w:val="0"/>
      <w:marBottom w:val="0"/>
      <w:divBdr>
        <w:top w:val="none" w:sz="0" w:space="0" w:color="auto"/>
        <w:left w:val="none" w:sz="0" w:space="0" w:color="auto"/>
        <w:bottom w:val="none" w:sz="0" w:space="0" w:color="auto"/>
        <w:right w:val="none" w:sz="0" w:space="0" w:color="auto"/>
      </w:divBdr>
    </w:div>
    <w:div w:id="1726760122">
      <w:bodyDiv w:val="1"/>
      <w:marLeft w:val="0"/>
      <w:marRight w:val="0"/>
      <w:marTop w:val="0"/>
      <w:marBottom w:val="0"/>
      <w:divBdr>
        <w:top w:val="none" w:sz="0" w:space="0" w:color="auto"/>
        <w:left w:val="none" w:sz="0" w:space="0" w:color="auto"/>
        <w:bottom w:val="none" w:sz="0" w:space="0" w:color="auto"/>
        <w:right w:val="none" w:sz="0" w:space="0" w:color="auto"/>
      </w:divBdr>
    </w:div>
    <w:div w:id="1761639112">
      <w:bodyDiv w:val="1"/>
      <w:marLeft w:val="0"/>
      <w:marRight w:val="0"/>
      <w:marTop w:val="0"/>
      <w:marBottom w:val="0"/>
      <w:divBdr>
        <w:top w:val="none" w:sz="0" w:space="0" w:color="auto"/>
        <w:left w:val="none" w:sz="0" w:space="0" w:color="auto"/>
        <w:bottom w:val="none" w:sz="0" w:space="0" w:color="auto"/>
        <w:right w:val="none" w:sz="0" w:space="0" w:color="auto"/>
      </w:divBdr>
    </w:div>
    <w:div w:id="1767580349">
      <w:bodyDiv w:val="1"/>
      <w:marLeft w:val="0"/>
      <w:marRight w:val="0"/>
      <w:marTop w:val="0"/>
      <w:marBottom w:val="0"/>
      <w:divBdr>
        <w:top w:val="none" w:sz="0" w:space="0" w:color="auto"/>
        <w:left w:val="none" w:sz="0" w:space="0" w:color="auto"/>
        <w:bottom w:val="none" w:sz="0" w:space="0" w:color="auto"/>
        <w:right w:val="none" w:sz="0" w:space="0" w:color="auto"/>
      </w:divBdr>
    </w:div>
    <w:div w:id="1785415961">
      <w:bodyDiv w:val="1"/>
      <w:marLeft w:val="0"/>
      <w:marRight w:val="0"/>
      <w:marTop w:val="0"/>
      <w:marBottom w:val="0"/>
      <w:divBdr>
        <w:top w:val="none" w:sz="0" w:space="0" w:color="auto"/>
        <w:left w:val="none" w:sz="0" w:space="0" w:color="auto"/>
        <w:bottom w:val="none" w:sz="0" w:space="0" w:color="auto"/>
        <w:right w:val="none" w:sz="0" w:space="0" w:color="auto"/>
      </w:divBdr>
    </w:div>
    <w:div w:id="1810201228">
      <w:bodyDiv w:val="1"/>
      <w:marLeft w:val="0"/>
      <w:marRight w:val="0"/>
      <w:marTop w:val="0"/>
      <w:marBottom w:val="0"/>
      <w:divBdr>
        <w:top w:val="none" w:sz="0" w:space="0" w:color="auto"/>
        <w:left w:val="none" w:sz="0" w:space="0" w:color="auto"/>
        <w:bottom w:val="none" w:sz="0" w:space="0" w:color="auto"/>
        <w:right w:val="none" w:sz="0" w:space="0" w:color="auto"/>
      </w:divBdr>
    </w:div>
    <w:div w:id="1831797682">
      <w:bodyDiv w:val="1"/>
      <w:marLeft w:val="0"/>
      <w:marRight w:val="0"/>
      <w:marTop w:val="0"/>
      <w:marBottom w:val="0"/>
      <w:divBdr>
        <w:top w:val="none" w:sz="0" w:space="0" w:color="auto"/>
        <w:left w:val="none" w:sz="0" w:space="0" w:color="auto"/>
        <w:bottom w:val="none" w:sz="0" w:space="0" w:color="auto"/>
        <w:right w:val="none" w:sz="0" w:space="0" w:color="auto"/>
      </w:divBdr>
    </w:div>
    <w:div w:id="1841966202">
      <w:bodyDiv w:val="1"/>
      <w:marLeft w:val="0"/>
      <w:marRight w:val="0"/>
      <w:marTop w:val="0"/>
      <w:marBottom w:val="0"/>
      <w:divBdr>
        <w:top w:val="none" w:sz="0" w:space="0" w:color="auto"/>
        <w:left w:val="none" w:sz="0" w:space="0" w:color="auto"/>
        <w:bottom w:val="none" w:sz="0" w:space="0" w:color="auto"/>
        <w:right w:val="none" w:sz="0" w:space="0" w:color="auto"/>
      </w:divBdr>
    </w:div>
    <w:div w:id="1856456433">
      <w:bodyDiv w:val="1"/>
      <w:marLeft w:val="0"/>
      <w:marRight w:val="0"/>
      <w:marTop w:val="0"/>
      <w:marBottom w:val="0"/>
      <w:divBdr>
        <w:top w:val="none" w:sz="0" w:space="0" w:color="auto"/>
        <w:left w:val="none" w:sz="0" w:space="0" w:color="auto"/>
        <w:bottom w:val="none" w:sz="0" w:space="0" w:color="auto"/>
        <w:right w:val="none" w:sz="0" w:space="0" w:color="auto"/>
      </w:divBdr>
    </w:div>
    <w:div w:id="1862159197">
      <w:bodyDiv w:val="1"/>
      <w:marLeft w:val="0"/>
      <w:marRight w:val="0"/>
      <w:marTop w:val="0"/>
      <w:marBottom w:val="0"/>
      <w:divBdr>
        <w:top w:val="none" w:sz="0" w:space="0" w:color="auto"/>
        <w:left w:val="none" w:sz="0" w:space="0" w:color="auto"/>
        <w:bottom w:val="none" w:sz="0" w:space="0" w:color="auto"/>
        <w:right w:val="none" w:sz="0" w:space="0" w:color="auto"/>
      </w:divBdr>
    </w:div>
    <w:div w:id="1878928606">
      <w:bodyDiv w:val="1"/>
      <w:marLeft w:val="0"/>
      <w:marRight w:val="0"/>
      <w:marTop w:val="0"/>
      <w:marBottom w:val="0"/>
      <w:divBdr>
        <w:top w:val="none" w:sz="0" w:space="0" w:color="auto"/>
        <w:left w:val="none" w:sz="0" w:space="0" w:color="auto"/>
        <w:bottom w:val="none" w:sz="0" w:space="0" w:color="auto"/>
        <w:right w:val="none" w:sz="0" w:space="0" w:color="auto"/>
      </w:divBdr>
    </w:div>
    <w:div w:id="1883248881">
      <w:bodyDiv w:val="1"/>
      <w:marLeft w:val="0"/>
      <w:marRight w:val="0"/>
      <w:marTop w:val="0"/>
      <w:marBottom w:val="0"/>
      <w:divBdr>
        <w:top w:val="none" w:sz="0" w:space="0" w:color="auto"/>
        <w:left w:val="none" w:sz="0" w:space="0" w:color="auto"/>
        <w:bottom w:val="none" w:sz="0" w:space="0" w:color="auto"/>
        <w:right w:val="none" w:sz="0" w:space="0" w:color="auto"/>
      </w:divBdr>
    </w:div>
    <w:div w:id="1889995214">
      <w:bodyDiv w:val="1"/>
      <w:marLeft w:val="0"/>
      <w:marRight w:val="0"/>
      <w:marTop w:val="0"/>
      <w:marBottom w:val="0"/>
      <w:divBdr>
        <w:top w:val="none" w:sz="0" w:space="0" w:color="auto"/>
        <w:left w:val="none" w:sz="0" w:space="0" w:color="auto"/>
        <w:bottom w:val="none" w:sz="0" w:space="0" w:color="auto"/>
        <w:right w:val="none" w:sz="0" w:space="0" w:color="auto"/>
      </w:divBdr>
    </w:div>
    <w:div w:id="1912230714">
      <w:bodyDiv w:val="1"/>
      <w:marLeft w:val="0"/>
      <w:marRight w:val="0"/>
      <w:marTop w:val="0"/>
      <w:marBottom w:val="0"/>
      <w:divBdr>
        <w:top w:val="none" w:sz="0" w:space="0" w:color="auto"/>
        <w:left w:val="none" w:sz="0" w:space="0" w:color="auto"/>
        <w:bottom w:val="none" w:sz="0" w:space="0" w:color="auto"/>
        <w:right w:val="none" w:sz="0" w:space="0" w:color="auto"/>
      </w:divBdr>
    </w:div>
    <w:div w:id="1912889847">
      <w:bodyDiv w:val="1"/>
      <w:marLeft w:val="0"/>
      <w:marRight w:val="0"/>
      <w:marTop w:val="0"/>
      <w:marBottom w:val="0"/>
      <w:divBdr>
        <w:top w:val="none" w:sz="0" w:space="0" w:color="auto"/>
        <w:left w:val="none" w:sz="0" w:space="0" w:color="auto"/>
        <w:bottom w:val="none" w:sz="0" w:space="0" w:color="auto"/>
        <w:right w:val="none" w:sz="0" w:space="0" w:color="auto"/>
      </w:divBdr>
    </w:div>
    <w:div w:id="1921862650">
      <w:bodyDiv w:val="1"/>
      <w:marLeft w:val="0"/>
      <w:marRight w:val="0"/>
      <w:marTop w:val="0"/>
      <w:marBottom w:val="0"/>
      <w:divBdr>
        <w:top w:val="none" w:sz="0" w:space="0" w:color="auto"/>
        <w:left w:val="none" w:sz="0" w:space="0" w:color="auto"/>
        <w:bottom w:val="none" w:sz="0" w:space="0" w:color="auto"/>
        <w:right w:val="none" w:sz="0" w:space="0" w:color="auto"/>
      </w:divBdr>
    </w:div>
    <w:div w:id="1922331324">
      <w:bodyDiv w:val="1"/>
      <w:marLeft w:val="0"/>
      <w:marRight w:val="0"/>
      <w:marTop w:val="0"/>
      <w:marBottom w:val="0"/>
      <w:divBdr>
        <w:top w:val="none" w:sz="0" w:space="0" w:color="auto"/>
        <w:left w:val="none" w:sz="0" w:space="0" w:color="auto"/>
        <w:bottom w:val="none" w:sz="0" w:space="0" w:color="auto"/>
        <w:right w:val="none" w:sz="0" w:space="0" w:color="auto"/>
      </w:divBdr>
    </w:div>
    <w:div w:id="1928728061">
      <w:bodyDiv w:val="1"/>
      <w:marLeft w:val="0"/>
      <w:marRight w:val="0"/>
      <w:marTop w:val="0"/>
      <w:marBottom w:val="0"/>
      <w:divBdr>
        <w:top w:val="none" w:sz="0" w:space="0" w:color="auto"/>
        <w:left w:val="none" w:sz="0" w:space="0" w:color="auto"/>
        <w:bottom w:val="none" w:sz="0" w:space="0" w:color="auto"/>
        <w:right w:val="none" w:sz="0" w:space="0" w:color="auto"/>
      </w:divBdr>
    </w:div>
    <w:div w:id="1932467747">
      <w:bodyDiv w:val="1"/>
      <w:marLeft w:val="0"/>
      <w:marRight w:val="0"/>
      <w:marTop w:val="0"/>
      <w:marBottom w:val="0"/>
      <w:divBdr>
        <w:top w:val="none" w:sz="0" w:space="0" w:color="auto"/>
        <w:left w:val="none" w:sz="0" w:space="0" w:color="auto"/>
        <w:bottom w:val="none" w:sz="0" w:space="0" w:color="auto"/>
        <w:right w:val="none" w:sz="0" w:space="0" w:color="auto"/>
      </w:divBdr>
    </w:div>
    <w:div w:id="1934194520">
      <w:bodyDiv w:val="1"/>
      <w:marLeft w:val="0"/>
      <w:marRight w:val="0"/>
      <w:marTop w:val="0"/>
      <w:marBottom w:val="0"/>
      <w:divBdr>
        <w:top w:val="none" w:sz="0" w:space="0" w:color="auto"/>
        <w:left w:val="none" w:sz="0" w:space="0" w:color="auto"/>
        <w:bottom w:val="none" w:sz="0" w:space="0" w:color="auto"/>
        <w:right w:val="none" w:sz="0" w:space="0" w:color="auto"/>
      </w:divBdr>
    </w:div>
    <w:div w:id="1950356724">
      <w:bodyDiv w:val="1"/>
      <w:marLeft w:val="0"/>
      <w:marRight w:val="0"/>
      <w:marTop w:val="0"/>
      <w:marBottom w:val="0"/>
      <w:divBdr>
        <w:top w:val="none" w:sz="0" w:space="0" w:color="auto"/>
        <w:left w:val="none" w:sz="0" w:space="0" w:color="auto"/>
        <w:bottom w:val="none" w:sz="0" w:space="0" w:color="auto"/>
        <w:right w:val="none" w:sz="0" w:space="0" w:color="auto"/>
      </w:divBdr>
    </w:div>
    <w:div w:id="1960411019">
      <w:bodyDiv w:val="1"/>
      <w:marLeft w:val="0"/>
      <w:marRight w:val="0"/>
      <w:marTop w:val="0"/>
      <w:marBottom w:val="0"/>
      <w:divBdr>
        <w:top w:val="none" w:sz="0" w:space="0" w:color="auto"/>
        <w:left w:val="none" w:sz="0" w:space="0" w:color="auto"/>
        <w:bottom w:val="none" w:sz="0" w:space="0" w:color="auto"/>
        <w:right w:val="none" w:sz="0" w:space="0" w:color="auto"/>
      </w:divBdr>
    </w:div>
    <w:div w:id="1978682235">
      <w:bodyDiv w:val="1"/>
      <w:marLeft w:val="0"/>
      <w:marRight w:val="0"/>
      <w:marTop w:val="0"/>
      <w:marBottom w:val="0"/>
      <w:divBdr>
        <w:top w:val="none" w:sz="0" w:space="0" w:color="auto"/>
        <w:left w:val="none" w:sz="0" w:space="0" w:color="auto"/>
        <w:bottom w:val="none" w:sz="0" w:space="0" w:color="auto"/>
        <w:right w:val="none" w:sz="0" w:space="0" w:color="auto"/>
      </w:divBdr>
    </w:div>
    <w:div w:id="2000115038">
      <w:bodyDiv w:val="1"/>
      <w:marLeft w:val="0"/>
      <w:marRight w:val="0"/>
      <w:marTop w:val="0"/>
      <w:marBottom w:val="0"/>
      <w:divBdr>
        <w:top w:val="none" w:sz="0" w:space="0" w:color="auto"/>
        <w:left w:val="none" w:sz="0" w:space="0" w:color="auto"/>
        <w:bottom w:val="none" w:sz="0" w:space="0" w:color="auto"/>
        <w:right w:val="none" w:sz="0" w:space="0" w:color="auto"/>
      </w:divBdr>
    </w:div>
    <w:div w:id="2008166000">
      <w:bodyDiv w:val="1"/>
      <w:marLeft w:val="0"/>
      <w:marRight w:val="0"/>
      <w:marTop w:val="0"/>
      <w:marBottom w:val="0"/>
      <w:divBdr>
        <w:top w:val="none" w:sz="0" w:space="0" w:color="auto"/>
        <w:left w:val="none" w:sz="0" w:space="0" w:color="auto"/>
        <w:bottom w:val="none" w:sz="0" w:space="0" w:color="auto"/>
        <w:right w:val="none" w:sz="0" w:space="0" w:color="auto"/>
      </w:divBdr>
    </w:div>
    <w:div w:id="2012901907">
      <w:bodyDiv w:val="1"/>
      <w:marLeft w:val="0"/>
      <w:marRight w:val="0"/>
      <w:marTop w:val="0"/>
      <w:marBottom w:val="0"/>
      <w:divBdr>
        <w:top w:val="none" w:sz="0" w:space="0" w:color="auto"/>
        <w:left w:val="none" w:sz="0" w:space="0" w:color="auto"/>
        <w:bottom w:val="none" w:sz="0" w:space="0" w:color="auto"/>
        <w:right w:val="none" w:sz="0" w:space="0" w:color="auto"/>
      </w:divBdr>
      <w:divsChild>
        <w:div w:id="1662466842">
          <w:marLeft w:val="240"/>
          <w:marRight w:val="480"/>
          <w:marTop w:val="0"/>
          <w:marBottom w:val="0"/>
          <w:divBdr>
            <w:top w:val="none" w:sz="0" w:space="0" w:color="auto"/>
            <w:left w:val="none" w:sz="0" w:space="0" w:color="auto"/>
            <w:bottom w:val="none" w:sz="0" w:space="0" w:color="auto"/>
            <w:right w:val="none" w:sz="0" w:space="0" w:color="auto"/>
          </w:divBdr>
          <w:divsChild>
            <w:div w:id="1924878774">
              <w:marLeft w:val="0"/>
              <w:marRight w:val="0"/>
              <w:marTop w:val="0"/>
              <w:marBottom w:val="0"/>
              <w:divBdr>
                <w:top w:val="none" w:sz="0" w:space="0" w:color="auto"/>
                <w:left w:val="none" w:sz="0" w:space="0" w:color="auto"/>
                <w:bottom w:val="none" w:sz="0" w:space="0" w:color="auto"/>
                <w:right w:val="none" w:sz="0" w:space="0" w:color="auto"/>
              </w:divBdr>
              <w:divsChild>
                <w:div w:id="402534246">
                  <w:marLeft w:val="0"/>
                  <w:marRight w:val="0"/>
                  <w:marTop w:val="240"/>
                  <w:marBottom w:val="0"/>
                  <w:divBdr>
                    <w:top w:val="none" w:sz="0" w:space="0" w:color="auto"/>
                    <w:left w:val="none" w:sz="0" w:space="0" w:color="auto"/>
                    <w:bottom w:val="none" w:sz="0" w:space="0" w:color="auto"/>
                    <w:right w:val="none" w:sz="0" w:space="0" w:color="auto"/>
                  </w:divBdr>
                  <w:divsChild>
                    <w:div w:id="2085686827">
                      <w:marLeft w:val="0"/>
                      <w:marRight w:val="0"/>
                      <w:marTop w:val="240"/>
                      <w:marBottom w:val="0"/>
                      <w:divBdr>
                        <w:top w:val="none" w:sz="0" w:space="0" w:color="auto"/>
                        <w:left w:val="none" w:sz="0" w:space="0" w:color="auto"/>
                        <w:bottom w:val="none" w:sz="0" w:space="0" w:color="auto"/>
                        <w:right w:val="none" w:sz="0" w:space="0" w:color="auto"/>
                      </w:divBdr>
                      <w:divsChild>
                        <w:div w:id="695354286">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196021">
      <w:bodyDiv w:val="1"/>
      <w:marLeft w:val="0"/>
      <w:marRight w:val="0"/>
      <w:marTop w:val="0"/>
      <w:marBottom w:val="0"/>
      <w:divBdr>
        <w:top w:val="none" w:sz="0" w:space="0" w:color="auto"/>
        <w:left w:val="none" w:sz="0" w:space="0" w:color="auto"/>
        <w:bottom w:val="none" w:sz="0" w:space="0" w:color="auto"/>
        <w:right w:val="none" w:sz="0" w:space="0" w:color="auto"/>
      </w:divBdr>
    </w:div>
    <w:div w:id="2045250917">
      <w:bodyDiv w:val="1"/>
      <w:marLeft w:val="0"/>
      <w:marRight w:val="0"/>
      <w:marTop w:val="0"/>
      <w:marBottom w:val="0"/>
      <w:divBdr>
        <w:top w:val="none" w:sz="0" w:space="0" w:color="auto"/>
        <w:left w:val="none" w:sz="0" w:space="0" w:color="auto"/>
        <w:bottom w:val="none" w:sz="0" w:space="0" w:color="auto"/>
        <w:right w:val="none" w:sz="0" w:space="0" w:color="auto"/>
      </w:divBdr>
    </w:div>
    <w:div w:id="2046322919">
      <w:bodyDiv w:val="1"/>
      <w:marLeft w:val="0"/>
      <w:marRight w:val="0"/>
      <w:marTop w:val="0"/>
      <w:marBottom w:val="0"/>
      <w:divBdr>
        <w:top w:val="none" w:sz="0" w:space="0" w:color="auto"/>
        <w:left w:val="none" w:sz="0" w:space="0" w:color="auto"/>
        <w:bottom w:val="none" w:sz="0" w:space="0" w:color="auto"/>
        <w:right w:val="none" w:sz="0" w:space="0" w:color="auto"/>
      </w:divBdr>
    </w:div>
    <w:div w:id="2047558401">
      <w:bodyDiv w:val="1"/>
      <w:marLeft w:val="0"/>
      <w:marRight w:val="0"/>
      <w:marTop w:val="0"/>
      <w:marBottom w:val="0"/>
      <w:divBdr>
        <w:top w:val="none" w:sz="0" w:space="0" w:color="auto"/>
        <w:left w:val="none" w:sz="0" w:space="0" w:color="auto"/>
        <w:bottom w:val="none" w:sz="0" w:space="0" w:color="auto"/>
        <w:right w:val="none" w:sz="0" w:space="0" w:color="auto"/>
      </w:divBdr>
    </w:div>
    <w:div w:id="2055345346">
      <w:bodyDiv w:val="1"/>
      <w:marLeft w:val="0"/>
      <w:marRight w:val="0"/>
      <w:marTop w:val="0"/>
      <w:marBottom w:val="0"/>
      <w:divBdr>
        <w:top w:val="none" w:sz="0" w:space="0" w:color="auto"/>
        <w:left w:val="none" w:sz="0" w:space="0" w:color="auto"/>
        <w:bottom w:val="none" w:sz="0" w:space="0" w:color="auto"/>
        <w:right w:val="none" w:sz="0" w:space="0" w:color="auto"/>
      </w:divBdr>
    </w:div>
    <w:div w:id="2057394242">
      <w:bodyDiv w:val="1"/>
      <w:marLeft w:val="0"/>
      <w:marRight w:val="0"/>
      <w:marTop w:val="0"/>
      <w:marBottom w:val="0"/>
      <w:divBdr>
        <w:top w:val="none" w:sz="0" w:space="0" w:color="auto"/>
        <w:left w:val="none" w:sz="0" w:space="0" w:color="auto"/>
        <w:bottom w:val="none" w:sz="0" w:space="0" w:color="auto"/>
        <w:right w:val="none" w:sz="0" w:space="0" w:color="auto"/>
      </w:divBdr>
    </w:div>
    <w:div w:id="2112241892">
      <w:bodyDiv w:val="1"/>
      <w:marLeft w:val="0"/>
      <w:marRight w:val="0"/>
      <w:marTop w:val="0"/>
      <w:marBottom w:val="0"/>
      <w:divBdr>
        <w:top w:val="none" w:sz="0" w:space="0" w:color="auto"/>
        <w:left w:val="none" w:sz="0" w:space="0" w:color="auto"/>
        <w:bottom w:val="none" w:sz="0" w:space="0" w:color="auto"/>
        <w:right w:val="none" w:sz="0" w:space="0" w:color="auto"/>
      </w:divBdr>
    </w:div>
    <w:div w:id="2114200359">
      <w:bodyDiv w:val="1"/>
      <w:marLeft w:val="0"/>
      <w:marRight w:val="0"/>
      <w:marTop w:val="0"/>
      <w:marBottom w:val="0"/>
      <w:divBdr>
        <w:top w:val="none" w:sz="0" w:space="0" w:color="auto"/>
        <w:left w:val="none" w:sz="0" w:space="0" w:color="auto"/>
        <w:bottom w:val="none" w:sz="0" w:space="0" w:color="auto"/>
        <w:right w:val="none" w:sz="0" w:space="0" w:color="auto"/>
      </w:divBdr>
    </w:div>
    <w:div w:id="2118716700">
      <w:bodyDiv w:val="1"/>
      <w:marLeft w:val="0"/>
      <w:marRight w:val="0"/>
      <w:marTop w:val="0"/>
      <w:marBottom w:val="0"/>
      <w:divBdr>
        <w:top w:val="none" w:sz="0" w:space="0" w:color="auto"/>
        <w:left w:val="none" w:sz="0" w:space="0" w:color="auto"/>
        <w:bottom w:val="none" w:sz="0" w:space="0" w:color="auto"/>
        <w:right w:val="none" w:sz="0" w:space="0" w:color="auto"/>
      </w:divBdr>
    </w:div>
    <w:div w:id="213852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varsome.com/transcript/hg19/NM_014915.3" TargetMode="External"/><Relationship Id="rId11" Type="http://schemas.openxmlformats.org/officeDocument/2006/relationships/hyperlink" Target="https://www.ncbi.nlm.nih.gov/nuccore/NM_015338.6" TargetMode="External"/><Relationship Id="rId12" Type="http://schemas.openxmlformats.org/officeDocument/2006/relationships/hyperlink" Target="https://varsome.com/transcript/hg19/NM_001123385.2" TargetMode="External"/><Relationship Id="rId13" Type="http://schemas.openxmlformats.org/officeDocument/2006/relationships/hyperlink" Target="https://varsome.com/transcript/hg19/NM_004343.4" TargetMode="External"/><Relationship Id="rId14" Type="http://schemas.openxmlformats.org/officeDocument/2006/relationships/hyperlink" Target="https://varsome.com/transcript/hg19/NM_005188.4" TargetMode="External"/><Relationship Id="rId15" Type="http://schemas.openxmlformats.org/officeDocument/2006/relationships/hyperlink" Target="https://varsome.com/transcript/hg19/NM_004364.4" TargetMode="External"/><Relationship Id="rId16" Type="http://schemas.openxmlformats.org/officeDocument/2006/relationships/hyperlink" Target="https://varsome.com/transcript/hg19/NM_001005735.2" TargetMode="External"/><Relationship Id="rId17" Type="http://schemas.openxmlformats.org/officeDocument/2006/relationships/hyperlink" Target="https://varsome.com/transcript/hg19/NM_156039.3" TargetMode="External"/><Relationship Id="rId18" Type="http://schemas.openxmlformats.org/officeDocument/2006/relationships/hyperlink" Target="https://varsome.com/transcript/hg19/NM_181552.4" TargetMode="External"/><Relationship Id="rId19" Type="http://schemas.openxmlformats.org/officeDocument/2006/relationships/hyperlink" Target="https://varsome.com/transcript/hg19/NM_016222.4" TargetMode="External"/><Relationship Id="rId60" Type="http://schemas.openxmlformats.org/officeDocument/2006/relationships/hyperlink" Target="https://varsome.com/transcript/hg19/NM_004380.3" TargetMode="External"/><Relationship Id="rId61" Type="http://schemas.openxmlformats.org/officeDocument/2006/relationships/hyperlink" Target="https://varsome.com/transcript/hg19/NM_003467.3" TargetMode="External"/><Relationship Id="rId62" Type="http://schemas.openxmlformats.org/officeDocument/2006/relationships/hyperlink" Target="https://www.ncbi.nlm.nih.gov/nuccore/NM_014953.5" TargetMode="External"/><Relationship Id="rId63" Type="http://schemas.openxmlformats.org/officeDocument/2006/relationships/hyperlink" Target="https://varsome.com/transcript/hg19/NM_022552.4" TargetMode="External"/><Relationship Id="rId64" Type="http://schemas.openxmlformats.org/officeDocument/2006/relationships/hyperlink" Target="https://www.ncbi.nlm.nih.gov/nuccore/NM_001429.4" TargetMode="External"/><Relationship Id="rId65" Type="http://schemas.openxmlformats.org/officeDocument/2006/relationships/hyperlink" Target="https://www.ncbi.nlm.nih.gov/nuccore/NM_001982.4" TargetMode="External"/><Relationship Id="rId66" Type="http://schemas.openxmlformats.org/officeDocument/2006/relationships/hyperlink" Target="https://varsome.com/transcript/hg19/NM_001987.5" TargetMode="External"/><Relationship Id="rId67" Type="http://schemas.openxmlformats.org/officeDocument/2006/relationships/hyperlink" Target="https://varsome.com/transcript/hg19/NM_004456.5" TargetMode="External"/><Relationship Id="rId68" Type="http://schemas.openxmlformats.org/officeDocument/2006/relationships/hyperlink" Target="https://www.ncbi.nlm.nih.gov/entrez/query.fcgi?cmd=Search&amp;db=Nucleotide&amp;term=NM_017709&amp;doptcmdl=GenBank&amp;tool=genome.ucsc.edu" TargetMode="External"/><Relationship Id="rId69" Type="http://schemas.openxmlformats.org/officeDocument/2006/relationships/hyperlink" Target="https://varsome.com/transcript/hg19/NM_033632.3" TargetMode="External"/><Relationship Id="rId120" Type="http://schemas.openxmlformats.org/officeDocument/2006/relationships/image" Target="media/image20.emf"/><Relationship Id="rId121" Type="http://schemas.openxmlformats.org/officeDocument/2006/relationships/image" Target="media/image21.emf"/><Relationship Id="rId122" Type="http://schemas.openxmlformats.org/officeDocument/2006/relationships/oleObject" Target="embeddings/oleObject3.bin"/><Relationship Id="rId123" Type="http://schemas.openxmlformats.org/officeDocument/2006/relationships/image" Target="media/image22.png"/><Relationship Id="rId124" Type="http://schemas.openxmlformats.org/officeDocument/2006/relationships/image" Target="media/image23.png"/><Relationship Id="rId125" Type="http://schemas.openxmlformats.org/officeDocument/2006/relationships/image" Target="media/image24.emf"/><Relationship Id="rId126" Type="http://schemas.openxmlformats.org/officeDocument/2006/relationships/oleObject" Target="embeddings/oleObject4.bin"/><Relationship Id="rId127" Type="http://schemas.openxmlformats.org/officeDocument/2006/relationships/chart" Target="charts/chart5.xml"/><Relationship Id="rId128" Type="http://schemas.openxmlformats.org/officeDocument/2006/relationships/chart" Target="charts/chart6.xml"/><Relationship Id="rId129" Type="http://schemas.openxmlformats.org/officeDocument/2006/relationships/image" Target="media/image25.emf"/><Relationship Id="rId40" Type="http://schemas.openxmlformats.org/officeDocument/2006/relationships/hyperlink" Target="https://varsome.com/transcript/hg19/NM_003620.4" TargetMode="External"/><Relationship Id="rId41" Type="http://schemas.openxmlformats.org/officeDocument/2006/relationships/hyperlink" Target="https://varsome.com/transcript/hg19/NM_002834.5" TargetMode="External"/><Relationship Id="rId42" Type="http://schemas.openxmlformats.org/officeDocument/2006/relationships/hyperlink" Target="https://varsome.com/transcript/hg19/NM_006265.3" TargetMode="External"/><Relationship Id="rId90" Type="http://schemas.openxmlformats.org/officeDocument/2006/relationships/hyperlink" Target="https://varsome.com/transcript/hg19/NM_001127208.2" TargetMode="External"/><Relationship Id="rId91" Type="http://schemas.openxmlformats.org/officeDocument/2006/relationships/hyperlink" Target="https://varsome.com/transcript/hg19/NM_000546.5" TargetMode="External"/><Relationship Id="rId92" Type="http://schemas.openxmlformats.org/officeDocument/2006/relationships/hyperlink" Target="https://git.kingspm.uk" TargetMode="External"/><Relationship Id="rId93" Type="http://schemas.openxmlformats.org/officeDocument/2006/relationships/image" Target="media/image1.png"/><Relationship Id="rId94" Type="http://schemas.openxmlformats.org/officeDocument/2006/relationships/image" Target="media/image2.png"/><Relationship Id="rId95" Type="http://schemas.openxmlformats.org/officeDocument/2006/relationships/image" Target="media/image3.png"/><Relationship Id="rId96" Type="http://schemas.openxmlformats.org/officeDocument/2006/relationships/image" Target="media/image4.png"/><Relationship Id="rId101" Type="http://schemas.openxmlformats.org/officeDocument/2006/relationships/image" Target="media/image9.pdf"/><Relationship Id="rId102" Type="http://schemas.openxmlformats.org/officeDocument/2006/relationships/image" Target="media/image101.png"/><Relationship Id="rId103" Type="http://schemas.openxmlformats.org/officeDocument/2006/relationships/image" Target="media/image10.png"/><Relationship Id="rId104" Type="http://schemas.openxmlformats.org/officeDocument/2006/relationships/image" Target="media/image11.png"/><Relationship Id="rId105" Type="http://schemas.openxmlformats.org/officeDocument/2006/relationships/image" Target="media/image12.png"/><Relationship Id="rId106" Type="http://schemas.openxmlformats.org/officeDocument/2006/relationships/image" Target="media/image13.png"/><Relationship Id="rId107" Type="http://schemas.openxmlformats.org/officeDocument/2006/relationships/chart" Target="charts/chart1.xml"/><Relationship Id="rId108" Type="http://schemas.openxmlformats.org/officeDocument/2006/relationships/image" Target="media/image14.emf"/><Relationship Id="rId109" Type="http://schemas.openxmlformats.org/officeDocument/2006/relationships/oleObject" Target="embeddings/oleObject1.bin"/><Relationship Id="rId97" Type="http://schemas.openxmlformats.org/officeDocument/2006/relationships/image" Target="media/image5.png"/><Relationship Id="rId98" Type="http://schemas.openxmlformats.org/officeDocument/2006/relationships/image" Target="media/image6.png"/><Relationship Id="rId99" Type="http://schemas.openxmlformats.org/officeDocument/2006/relationships/image" Target="media/image7.png"/><Relationship Id="rId43" Type="http://schemas.openxmlformats.org/officeDocument/2006/relationships/hyperlink" Target="https://varsome.com/transcript/hg19/NM_001754.4" TargetMode="External"/><Relationship Id="rId44" Type="http://schemas.openxmlformats.org/officeDocument/2006/relationships/hyperlink" Target="https://varsome.com/transcript/hg19/NM_015559.3" TargetMode="External"/><Relationship Id="rId45" Type="http://schemas.openxmlformats.org/officeDocument/2006/relationships/hyperlink" Target="https://varsome.com/transcript/hg19/NM_012433.4" TargetMode="External"/><Relationship Id="rId46" Type="http://schemas.openxmlformats.org/officeDocument/2006/relationships/hyperlink" Target="https://varsome.com/transcript/hg19/NM_005475.3" TargetMode="External"/><Relationship Id="rId47" Type="http://schemas.openxmlformats.org/officeDocument/2006/relationships/hyperlink" Target="https://varsome.com/transcript/hg19/NM_003016.4" TargetMode="External"/><Relationship Id="rId48" Type="http://schemas.openxmlformats.org/officeDocument/2006/relationships/hyperlink" Target="https://varsome.com/transcript/hg19/NM_001042749.2" TargetMode="External"/><Relationship Id="rId49" Type="http://schemas.openxmlformats.org/officeDocument/2006/relationships/hyperlink" Target="https://varsome.com/transcript/hg19/NM_001127208.2" TargetMode="External"/><Relationship Id="rId100" Type="http://schemas.openxmlformats.org/officeDocument/2006/relationships/image" Target="media/image8.png"/><Relationship Id="rId20" Type="http://schemas.openxmlformats.org/officeDocument/2006/relationships/hyperlink" Target="https://varsome.com/transcript/hg19/NM_022552.4" TargetMode="External"/><Relationship Id="rId21" Type="http://schemas.openxmlformats.org/officeDocument/2006/relationships/hyperlink" Target="https://varsome.com/transcript/hg19/NM_001987.5" TargetMode="External"/><Relationship Id="rId22" Type="http://schemas.openxmlformats.org/officeDocument/2006/relationships/hyperlink" Target="https://varsome.com/transcript/hg19/NM_004456.5" TargetMode="External"/><Relationship Id="rId70" Type="http://schemas.openxmlformats.org/officeDocument/2006/relationships/hyperlink" Target="https://www.ncbi.nlm.nih.gov/nuccore/NM_001349798.2" TargetMode="External"/><Relationship Id="rId71" Type="http://schemas.openxmlformats.org/officeDocument/2006/relationships/hyperlink" Target="https://www.ncbi.nlm.nih.gov/nuccore/NM_002015.4" TargetMode="External"/><Relationship Id="rId72" Type="http://schemas.openxmlformats.org/officeDocument/2006/relationships/hyperlink" Target="https://www.ncbi.nlm.nih.gov/nuccore/NM_005343.4" TargetMode="External"/><Relationship Id="rId73" Type="http://schemas.openxmlformats.org/officeDocument/2006/relationships/hyperlink" Target="https://varsome.com/transcript/hg19/NM_001130442.2" TargetMode="External"/><Relationship Id="rId74" Type="http://schemas.openxmlformats.org/officeDocument/2006/relationships/hyperlink" Target="https://www.ncbi.nlm.nih.gov/nuccore/NM_002168.4" TargetMode="External"/><Relationship Id="rId75" Type="http://schemas.openxmlformats.org/officeDocument/2006/relationships/hyperlink" Target="https://www.ncbi.nlm.nih.gov/nuccore/NM_002460.4" TargetMode="External"/><Relationship Id="rId76" Type="http://schemas.openxmlformats.org/officeDocument/2006/relationships/hyperlink" Target="https://www.ncbi.nlm.nih.gov/nuccore/NM_033360.4" TargetMode="External"/><Relationship Id="rId77" Type="http://schemas.openxmlformats.org/officeDocument/2006/relationships/hyperlink" Target="https://varsome.com/transcript/hg19/NM_002755.4" TargetMode="External"/><Relationship Id="rId78" Type="http://schemas.openxmlformats.org/officeDocument/2006/relationships/hyperlink" Target="https://varsome.com/transcript/hg19/NM_005921.2" TargetMode="External"/><Relationship Id="rId79" Type="http://schemas.openxmlformats.org/officeDocument/2006/relationships/hyperlink" Target="https://varsome.com/transcript/hg19/NM_001145785.2" TargetMode="External"/><Relationship Id="rId23" Type="http://schemas.openxmlformats.org/officeDocument/2006/relationships/hyperlink" Target="https://varsome.com/transcript/hg19/NM_004119.3" TargetMode="External"/><Relationship Id="rId24" Type="http://schemas.openxmlformats.org/officeDocument/2006/relationships/hyperlink" Target="https://varsome.com/transcript/hg19/NM_002049.4" TargetMode="External"/><Relationship Id="rId25" Type="http://schemas.openxmlformats.org/officeDocument/2006/relationships/hyperlink" Target="https://varsome.com/transcript/hg19/NM_032638.5" TargetMode="External"/><Relationship Id="rId26" Type="http://schemas.openxmlformats.org/officeDocument/2006/relationships/hyperlink" Target="https://varsome.com/transcript/hg19/NM_001130442.2" TargetMode="External"/><Relationship Id="rId27" Type="http://schemas.openxmlformats.org/officeDocument/2006/relationships/hyperlink" Target="https://varsome.com/transcript/hg19/NM_005896.3" TargetMode="External"/><Relationship Id="rId28" Type="http://schemas.openxmlformats.org/officeDocument/2006/relationships/hyperlink" Target="https://varsome.com/transcript/hg19/NM_002168.4" TargetMode="External"/><Relationship Id="rId29" Type="http://schemas.openxmlformats.org/officeDocument/2006/relationships/hyperlink" Target="https://varsome.com/transcript/hg19/NM_006060.6" TargetMode="External"/><Relationship Id="rId130" Type="http://schemas.openxmlformats.org/officeDocument/2006/relationships/oleObject" Target="embeddings/oleObject5.bin"/><Relationship Id="rId131" Type="http://schemas.openxmlformats.org/officeDocument/2006/relationships/image" Target="media/image26.png"/><Relationship Id="rId132" Type="http://schemas.openxmlformats.org/officeDocument/2006/relationships/image" Target="media/image27.png"/><Relationship Id="rId133" Type="http://schemas.openxmlformats.org/officeDocument/2006/relationships/chart" Target="charts/chart7.xml"/><Relationship Id="rId134" Type="http://schemas.openxmlformats.org/officeDocument/2006/relationships/image" Target="media/image28.emf"/><Relationship Id="rId135" Type="http://schemas.openxmlformats.org/officeDocument/2006/relationships/oleObject" Target="embeddings/oleObject6.bin"/><Relationship Id="rId136" Type="http://schemas.openxmlformats.org/officeDocument/2006/relationships/image" Target="media/image29.png"/><Relationship Id="rId137" Type="http://schemas.openxmlformats.org/officeDocument/2006/relationships/image" Target="media/image30.png"/><Relationship Id="rId138" Type="http://schemas.openxmlformats.org/officeDocument/2006/relationships/image" Target="media/image31.png"/><Relationship Id="rId13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hyperlink" Target="https://varsome.com/transcript/hg19/NM_000546.5" TargetMode="External"/><Relationship Id="rId51" Type="http://schemas.openxmlformats.org/officeDocument/2006/relationships/hyperlink" Target="https://varsome.com/transcript/hg19/NM_006758.2" TargetMode="External"/><Relationship Id="rId52" Type="http://schemas.openxmlformats.org/officeDocument/2006/relationships/hyperlink" Target="https://varsome.com/transcript/hg19/NM_024426.6" TargetMode="External"/><Relationship Id="rId53" Type="http://schemas.openxmlformats.org/officeDocument/2006/relationships/hyperlink" Target="https://varsome.com/transcript/hg19/NM_005089.3" TargetMode="External"/><Relationship Id="rId54" Type="http://schemas.openxmlformats.org/officeDocument/2006/relationships/hyperlink" Target="https://www.ncbi.nlm.nih.gov/entrez/query.fcgi?cmd=Search&amp;db=Nucleotide&amp;term=NM_001654&amp;doptcmdl=GenBank&amp;tool=genome.ucsc.edu" TargetMode="External"/><Relationship Id="rId55" Type="http://schemas.openxmlformats.org/officeDocument/2006/relationships/hyperlink" Target="https://varsome.com/transcript/hg19/NM_001256196.1" TargetMode="External"/><Relationship Id="rId56" Type="http://schemas.openxmlformats.org/officeDocument/2006/relationships/hyperlink" Target="https://varsome.com/transcript/hg19/NM_006015.6" TargetMode="External"/><Relationship Id="rId57" Type="http://schemas.openxmlformats.org/officeDocument/2006/relationships/hyperlink" Target="https://varsome.com/transcript/hg19/NM_004333.6" TargetMode="External"/><Relationship Id="rId58" Type="http://schemas.openxmlformats.org/officeDocument/2006/relationships/hyperlink" Target="https://varsome.com/transcript/hg19/NM_000061.3" TargetMode="External"/><Relationship Id="rId59" Type="http://schemas.openxmlformats.org/officeDocument/2006/relationships/hyperlink" Target="https://varsome.com/transcript/hg19/NM_032415.6" TargetMode="External"/><Relationship Id="rId110" Type="http://schemas.openxmlformats.org/officeDocument/2006/relationships/chart" Target="charts/chart2.xml"/><Relationship Id="rId111" Type="http://schemas.openxmlformats.org/officeDocument/2006/relationships/image" Target="media/image15.emf"/><Relationship Id="rId112" Type="http://schemas.openxmlformats.org/officeDocument/2006/relationships/oleObject" Target="embeddings/oleObject2.bin"/><Relationship Id="rId113" Type="http://schemas.openxmlformats.org/officeDocument/2006/relationships/chart" Target="charts/chart3.xml"/><Relationship Id="rId114" Type="http://schemas.openxmlformats.org/officeDocument/2006/relationships/chart" Target="charts/chart4.xml"/><Relationship Id="rId115" Type="http://schemas.openxmlformats.org/officeDocument/2006/relationships/image" Target="media/image16.png"/><Relationship Id="rId116" Type="http://schemas.openxmlformats.org/officeDocument/2006/relationships/image" Target="media/image17.png"/><Relationship Id="rId117" Type="http://schemas.openxmlformats.org/officeDocument/2006/relationships/image" Target="media/image18.png"/><Relationship Id="rId118" Type="http://schemas.openxmlformats.org/officeDocument/2006/relationships/image" Target="media/image19.pict"/><Relationship Id="rId119" Type="http://schemas.openxmlformats.org/officeDocument/2006/relationships/package" Target="embeddings/Microsoft_Excel_Sheet1.xlsx"/><Relationship Id="rId30" Type="http://schemas.openxmlformats.org/officeDocument/2006/relationships/hyperlink" Target="https://varsome.com/transcript/hg19/NM_004972.4" TargetMode="External"/><Relationship Id="rId31" Type="http://schemas.openxmlformats.org/officeDocument/2006/relationships/hyperlink" Target="https://varsome.com/transcript/hg19/NM_000222.3" TargetMode="External"/><Relationship Id="rId32" Type="http://schemas.openxmlformats.org/officeDocument/2006/relationships/hyperlink" Target="https://varsome.com/transcript/hg19/NM_001197104.2" TargetMode="External"/><Relationship Id="rId33" Type="http://schemas.openxmlformats.org/officeDocument/2006/relationships/hyperlink" Target="https://varsome.com/transcript/hg19/NM_033360.4" TargetMode="External"/><Relationship Id="rId34" Type="http://schemas.openxmlformats.org/officeDocument/2006/relationships/hyperlink" Target="https://varsome.com/transcript/hg19/NM_005373.3" TargetMode="External"/><Relationship Id="rId35" Type="http://schemas.openxmlformats.org/officeDocument/2006/relationships/hyperlink" Target="https://varsome.com/transcript/hg19/NM_001042492.3" TargetMode="External"/><Relationship Id="rId36" Type="http://schemas.openxmlformats.org/officeDocument/2006/relationships/hyperlink" Target="https://varsome.com/transcript/hg19/NM_001136023.3" TargetMode="External"/><Relationship Id="rId37" Type="http://schemas.openxmlformats.org/officeDocument/2006/relationships/hyperlink" Target="https://varsome.com/transcript/hg19/NM_002520.6" TargetMode="External"/><Relationship Id="rId38" Type="http://schemas.openxmlformats.org/officeDocument/2006/relationships/hyperlink" Target="https://varsome.com/transcript/hg19/NM_002524.5" TargetMode="External"/><Relationship Id="rId39" Type="http://schemas.openxmlformats.org/officeDocument/2006/relationships/hyperlink" Target="https://varsome.com/transcript/hg19/NM_032458.3" TargetMode="External"/><Relationship Id="rId80" Type="http://schemas.openxmlformats.org/officeDocument/2006/relationships/hyperlink" Target="https://varsome.com/transcript/hg19/NM_001172567.2" TargetMode="External"/><Relationship Id="rId81" Type="http://schemas.openxmlformats.org/officeDocument/2006/relationships/hyperlink" Target="https://varsome.com/transcript/hg19/NM_002468.5" TargetMode="External"/><Relationship Id="rId82" Type="http://schemas.openxmlformats.org/officeDocument/2006/relationships/hyperlink" Target="https://varsome.com/transcript/hg19/NM_017617.5" TargetMode="External"/><Relationship Id="rId83" Type="http://schemas.openxmlformats.org/officeDocument/2006/relationships/hyperlink" Target="https://varsome.com/transcript/hg19/NM_002524.5" TargetMode="External"/><Relationship Id="rId84" Type="http://schemas.openxmlformats.org/officeDocument/2006/relationships/hyperlink" Target="https://varsome.com/transcript/hg19/NM_006218.4" TargetMode="External"/><Relationship Id="rId85" Type="http://schemas.openxmlformats.org/officeDocument/2006/relationships/hyperlink" Target="https://varsome.com/transcript/hg19/NM_005026.5" TargetMode="External"/><Relationship Id="rId86" Type="http://schemas.openxmlformats.org/officeDocument/2006/relationships/hyperlink" Target="https://varsome.com/transcript/hg19/NM_002661.5" TargetMode="External"/><Relationship Id="rId87" Type="http://schemas.openxmlformats.org/officeDocument/2006/relationships/hyperlink" Target="https://varsome.com/transcript/hg19/NM_001664.4" TargetMode="External"/><Relationship Id="rId88" Type="http://schemas.openxmlformats.org/officeDocument/2006/relationships/hyperlink" Target="https://www.ncbi.nlm.nih.gov/nuccore/NM_139276.3" TargetMode="External"/><Relationship Id="rId89" Type="http://schemas.openxmlformats.org/officeDocument/2006/relationships/hyperlink" Target="https://www.ncbi.nlm.nih.gov/nuccore/NM_012448.4" TargetMode="External"/><Relationship Id="rId140" Type="http://schemas.openxmlformats.org/officeDocument/2006/relationships/image" Target="media/image33.png"/><Relationship Id="rId141" Type="http://schemas.openxmlformats.org/officeDocument/2006/relationships/image" Target="media/image34.png"/><Relationship Id="rId142" Type="http://schemas.openxmlformats.org/officeDocument/2006/relationships/image" Target="media/image35.emf"/><Relationship Id="rId143" Type="http://schemas.openxmlformats.org/officeDocument/2006/relationships/fontTable" Target="fontTable.xml"/><Relationship Id="rId144" Type="http://schemas.openxmlformats.org/officeDocument/2006/relationships/theme" Target="theme/theme1.xml"/><Relationship Id="rId145"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MGP_LGP%201st%20validation%20samples%2020200421\MGP%20first%20validation%2048%20samples%20mid-output%20kit%20v2.xlsx" TargetMode="External"/><Relationship Id="rId2" Type="http://schemas.microsoft.com/office/2011/relationships/chartColorStyle" Target="colors1.xml"/><Relationship Id="rId3"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LGP%20validation%2020200514\1st%20LGP%20good%20mid%20run.xlsx" TargetMode="External"/><Relationship Id="rId2" Type="http://schemas.microsoft.com/office/2011/relationships/chartColorStyle" Target="colors2.xml"/><Relationship Id="rId3"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MGP%20EQA%202nd%20validation%2020200505\MGP%20second%20validation%20with%20EQAs.xlsx" TargetMode="External"/><Relationship Id="rId2" Type="http://schemas.microsoft.com/office/2011/relationships/chartColorStyle" Target="colors3.xml"/><Relationship Id="rId3"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LGP%20validation%2020200514\1st%20LGP%20good%20mid%20run.xlsx" TargetMode="External"/><Relationship Id="rId2" Type="http://schemas.microsoft.com/office/2011/relationships/chartColorStyle" Target="colors4.xml"/><Relationship Id="rId3"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MGP_LGP%201st%20validation%20samples%2020200421\MGP%20first%20validation%2048%20samples%20mid-output%20kit%20v2.xlsx" TargetMode="External"/><Relationship Id="rId2" Type="http://schemas.microsoft.com/office/2011/relationships/chartColorStyle" Target="colors5.xml"/><Relationship Id="rId3"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MGP%20EQA%202nd%20validation%2020200505\MGP%20second%20validation%20with%20EQAs.xlsx" TargetMode="External"/><Relationship Id="rId2" Type="http://schemas.microsoft.com/office/2011/relationships/chartColorStyle" Target="colors6.xml"/><Relationship Id="rId3"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C:\Users\Steve\Documents\NGS%20projects\QiaSeq%20on%20PC\Validation%20runs\LGP%20validation%2020200514\1st%20LGP%20good%20mid%20run.xlsx" TargetMode="External"/><Relationship Id="rId2" Type="http://schemas.microsoft.com/office/2011/relationships/chartColorStyle" Target="colors7.xml"/><Relationship Id="rId3"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GB"/>
              <a:t>QiaSeq MGP (mean) vs Horizon Control</a:t>
            </a:r>
          </a:p>
        </c:rich>
      </c:tx>
      <c:layout/>
      <c:spPr>
        <a:noFill/>
        <a:ln>
          <a:noFill/>
        </a:ln>
        <a:effectLst/>
      </c:spPr>
    </c:title>
    <c:plotArea>
      <c:layout/>
      <c:barChart>
        <c:barDir val="col"/>
        <c:grouping val="clustered"/>
        <c:ser>
          <c:idx val="0"/>
          <c:order val="0"/>
          <c:tx>
            <c:strRef>
              <c:f>'Intra QiaSeq vs HC'!$P$41</c:f>
              <c:strCache>
                <c:ptCount val="1"/>
                <c:pt idx="0">
                  <c:v>QiaSeq</c:v>
                </c:pt>
              </c:strCache>
            </c:strRef>
          </c:tx>
          <c:spPr>
            <a:solidFill>
              <a:schemeClr val="accent1"/>
            </a:solidFill>
            <a:ln>
              <a:noFill/>
            </a:ln>
            <a:effectLst/>
          </c:spPr>
          <c:errBars>
            <c:errBarType val="both"/>
            <c:errValType val="cust"/>
            <c:plus>
              <c:numRef>
                <c:f>'Intra QiaSeq vs HC'!$R$42:$R$61</c:f>
                <c:numCache>
                  <c:formatCode>General</c:formatCode>
                  <c:ptCount val="20"/>
                  <c:pt idx="0">
                    <c:v>1.8</c:v>
                  </c:pt>
                  <c:pt idx="1">
                    <c:v>0.93</c:v>
                  </c:pt>
                  <c:pt idx="2">
                    <c:v>1.7</c:v>
                  </c:pt>
                  <c:pt idx="3">
                    <c:v>1.6</c:v>
                  </c:pt>
                  <c:pt idx="4">
                    <c:v>0.53</c:v>
                  </c:pt>
                  <c:pt idx="5">
                    <c:v>0.64</c:v>
                  </c:pt>
                  <c:pt idx="6">
                    <c:v>0.64</c:v>
                  </c:pt>
                  <c:pt idx="7">
                    <c:v>1.5</c:v>
                  </c:pt>
                  <c:pt idx="8">
                    <c:v>1.2</c:v>
                  </c:pt>
                  <c:pt idx="9">
                    <c:v>0.92</c:v>
                  </c:pt>
                  <c:pt idx="10">
                    <c:v>0.46</c:v>
                  </c:pt>
                  <c:pt idx="11">
                    <c:v>0.52</c:v>
                  </c:pt>
                  <c:pt idx="12">
                    <c:v>0.53</c:v>
                  </c:pt>
                  <c:pt idx="13">
                    <c:v>1.4</c:v>
                  </c:pt>
                  <c:pt idx="14">
                    <c:v>0.99</c:v>
                  </c:pt>
                  <c:pt idx="15">
                    <c:v>1.2</c:v>
                  </c:pt>
                  <c:pt idx="16">
                    <c:v>2.6</c:v>
                  </c:pt>
                  <c:pt idx="17">
                    <c:v>0.71</c:v>
                  </c:pt>
                  <c:pt idx="18">
                    <c:v>0.46</c:v>
                  </c:pt>
                  <c:pt idx="19">
                    <c:v>0.52</c:v>
                  </c:pt>
                </c:numCache>
              </c:numRef>
            </c:plus>
            <c:minus>
              <c:numLit>
                <c:formatCode>General</c:formatCode>
                <c:ptCount val="1"/>
                <c:pt idx="0">
                  <c:v>1.0</c:v>
                </c:pt>
              </c:numLit>
            </c:minus>
            <c:spPr>
              <a:noFill/>
              <a:ln w="12700" cap="flat" cmpd="sng" algn="ctr">
                <a:solidFill>
                  <a:schemeClr val="tx1"/>
                </a:solidFill>
                <a:round/>
              </a:ln>
              <a:effectLst/>
            </c:spPr>
          </c:errBars>
          <c:cat>
            <c:strRef>
              <c:f>'Intra QiaSeq vs HC'!$O$42:$O$61</c:f>
              <c:strCache>
                <c:ptCount val="20"/>
                <c:pt idx="0">
                  <c:v>ASXL1-G646fs*12</c:v>
                </c:pt>
                <c:pt idx="1">
                  <c:v>ASXL1-W796C</c:v>
                </c:pt>
                <c:pt idx="2">
                  <c:v>BCOR-Q1174fs*8</c:v>
                </c:pt>
                <c:pt idx="3">
                  <c:v>CBL-S403F</c:v>
                </c:pt>
                <c:pt idx="4">
                  <c:v>DNMT3A-R882C</c:v>
                </c:pt>
                <c:pt idx="5">
                  <c:v>EZH2-R418Q</c:v>
                </c:pt>
                <c:pt idx="6">
                  <c:v>FLT3-D835Y</c:v>
                </c:pt>
                <c:pt idx="7">
                  <c:v>GATA1-Q119*</c:v>
                </c:pt>
                <c:pt idx="8">
                  <c:v>GATA2-G200fs*18</c:v>
                </c:pt>
                <c:pt idx="9">
                  <c:v>IDH1-R132C</c:v>
                </c:pt>
                <c:pt idx="10">
                  <c:v>IDH2-R172K</c:v>
                </c:pt>
                <c:pt idx="11">
                  <c:v>JAK2-F537-K539&gt;L</c:v>
                </c:pt>
                <c:pt idx="12">
                  <c:v>JAK2-V617F</c:v>
                </c:pt>
                <c:pt idx="13">
                  <c:v>KRAS-G13D</c:v>
                </c:pt>
                <c:pt idx="14">
                  <c:v>NPM1-W288fs*12</c:v>
                </c:pt>
                <c:pt idx="15">
                  <c:v>NRAS-Q61L</c:v>
                </c:pt>
                <c:pt idx="16">
                  <c:v>RUNX1-M267I</c:v>
                </c:pt>
                <c:pt idx="17">
                  <c:v>SF3B1-G740E</c:v>
                </c:pt>
                <c:pt idx="18">
                  <c:v>TET2-R1261H</c:v>
                </c:pt>
                <c:pt idx="19">
                  <c:v>TP53-S241F</c:v>
                </c:pt>
              </c:strCache>
            </c:strRef>
          </c:cat>
          <c:val>
            <c:numRef>
              <c:f>'Intra QiaSeq vs HC'!$P$42:$P$61</c:f>
              <c:numCache>
                <c:formatCode>General</c:formatCode>
                <c:ptCount val="20"/>
                <c:pt idx="0">
                  <c:v>29.0</c:v>
                </c:pt>
                <c:pt idx="1">
                  <c:v>5.5</c:v>
                </c:pt>
                <c:pt idx="2">
                  <c:v>66.0</c:v>
                </c:pt>
                <c:pt idx="3">
                  <c:v>4.9</c:v>
                </c:pt>
                <c:pt idx="4">
                  <c:v>5.0</c:v>
                </c:pt>
                <c:pt idx="5">
                  <c:v>4.9</c:v>
                </c:pt>
                <c:pt idx="6">
                  <c:v>5.1</c:v>
                </c:pt>
                <c:pt idx="7">
                  <c:v>11.0</c:v>
                </c:pt>
                <c:pt idx="8">
                  <c:v>33.0</c:v>
                </c:pt>
                <c:pt idx="9">
                  <c:v>4.6</c:v>
                </c:pt>
                <c:pt idx="10">
                  <c:v>5.3</c:v>
                </c:pt>
                <c:pt idx="11">
                  <c:v>4.6</c:v>
                </c:pt>
                <c:pt idx="12">
                  <c:v>4.5</c:v>
                </c:pt>
                <c:pt idx="13">
                  <c:v>40.0</c:v>
                </c:pt>
                <c:pt idx="14">
                  <c:v>5.1</c:v>
                </c:pt>
                <c:pt idx="15">
                  <c:v>11.0</c:v>
                </c:pt>
                <c:pt idx="16">
                  <c:v>33.0</c:v>
                </c:pt>
                <c:pt idx="17">
                  <c:v>5.3</c:v>
                </c:pt>
                <c:pt idx="18">
                  <c:v>4.8</c:v>
                </c:pt>
                <c:pt idx="19">
                  <c:v>5.4</c:v>
                </c:pt>
              </c:numCache>
            </c:numRef>
          </c:val>
          <c:extLst xmlns:c16r2="http://schemas.microsoft.com/office/drawing/2015/06/chart">
            <c:ext xmlns:c16="http://schemas.microsoft.com/office/drawing/2014/chart" uri="{C3380CC4-5D6E-409C-BE32-E72D297353CC}">
              <c16:uniqueId val="{00000000-209A-4D7A-950B-CA2A1EB9E2BA}"/>
            </c:ext>
          </c:extLst>
        </c:ser>
        <c:ser>
          <c:idx val="1"/>
          <c:order val="1"/>
          <c:tx>
            <c:strRef>
              <c:f>'Intra QiaSeq vs HC'!$Q$41</c:f>
              <c:strCache>
                <c:ptCount val="1"/>
                <c:pt idx="0">
                  <c:v>Expected (Horizon)</c:v>
                </c:pt>
              </c:strCache>
            </c:strRef>
          </c:tx>
          <c:spPr>
            <a:solidFill>
              <a:schemeClr val="accent2"/>
            </a:solidFill>
            <a:ln>
              <a:noFill/>
            </a:ln>
            <a:effectLst/>
          </c:spPr>
          <c:cat>
            <c:strRef>
              <c:f>'Intra QiaSeq vs HC'!$O$42:$O$61</c:f>
              <c:strCache>
                <c:ptCount val="20"/>
                <c:pt idx="0">
                  <c:v>ASXL1-G646fs*12</c:v>
                </c:pt>
                <c:pt idx="1">
                  <c:v>ASXL1-W796C</c:v>
                </c:pt>
                <c:pt idx="2">
                  <c:v>BCOR-Q1174fs*8</c:v>
                </c:pt>
                <c:pt idx="3">
                  <c:v>CBL-S403F</c:v>
                </c:pt>
                <c:pt idx="4">
                  <c:v>DNMT3A-R882C</c:v>
                </c:pt>
                <c:pt idx="5">
                  <c:v>EZH2-R418Q</c:v>
                </c:pt>
                <c:pt idx="6">
                  <c:v>FLT3-D835Y</c:v>
                </c:pt>
                <c:pt idx="7">
                  <c:v>GATA1-Q119*</c:v>
                </c:pt>
                <c:pt idx="8">
                  <c:v>GATA2-G200fs*18</c:v>
                </c:pt>
                <c:pt idx="9">
                  <c:v>IDH1-R132C</c:v>
                </c:pt>
                <c:pt idx="10">
                  <c:v>IDH2-R172K</c:v>
                </c:pt>
                <c:pt idx="11">
                  <c:v>JAK2-F537-K539&gt;L</c:v>
                </c:pt>
                <c:pt idx="12">
                  <c:v>JAK2-V617F</c:v>
                </c:pt>
                <c:pt idx="13">
                  <c:v>KRAS-G13D</c:v>
                </c:pt>
                <c:pt idx="14">
                  <c:v>NPM1-W288fs*12</c:v>
                </c:pt>
                <c:pt idx="15">
                  <c:v>NRAS-Q61L</c:v>
                </c:pt>
                <c:pt idx="16">
                  <c:v>RUNX1-M267I</c:v>
                </c:pt>
                <c:pt idx="17">
                  <c:v>SF3B1-G740E</c:v>
                </c:pt>
                <c:pt idx="18">
                  <c:v>TET2-R1261H</c:v>
                </c:pt>
                <c:pt idx="19">
                  <c:v>TP53-S241F</c:v>
                </c:pt>
              </c:strCache>
            </c:strRef>
          </c:cat>
          <c:val>
            <c:numRef>
              <c:f>'Intra QiaSeq vs HC'!$Q$42:$Q$61</c:f>
              <c:numCache>
                <c:formatCode>General</c:formatCode>
                <c:ptCount val="20"/>
                <c:pt idx="0">
                  <c:v>39.4</c:v>
                </c:pt>
                <c:pt idx="1">
                  <c:v>4.89</c:v>
                </c:pt>
                <c:pt idx="2">
                  <c:v>66.1</c:v>
                </c:pt>
                <c:pt idx="3">
                  <c:v>4.95</c:v>
                </c:pt>
                <c:pt idx="4">
                  <c:v>4.71</c:v>
                </c:pt>
                <c:pt idx="5">
                  <c:v>4.659999999999998</c:v>
                </c:pt>
                <c:pt idx="6">
                  <c:v>5.22</c:v>
                </c:pt>
                <c:pt idx="7">
                  <c:v>11.0</c:v>
                </c:pt>
                <c:pt idx="8">
                  <c:v>34.6</c:v>
                </c:pt>
                <c:pt idx="9">
                  <c:v>4.78</c:v>
                </c:pt>
                <c:pt idx="10">
                  <c:v>5.14</c:v>
                </c:pt>
                <c:pt idx="11">
                  <c:v>5.02</c:v>
                </c:pt>
                <c:pt idx="12">
                  <c:v>5.04</c:v>
                </c:pt>
                <c:pt idx="13">
                  <c:v>37.9</c:v>
                </c:pt>
                <c:pt idx="14">
                  <c:v>5.02</c:v>
                </c:pt>
                <c:pt idx="15">
                  <c:v>10.2</c:v>
                </c:pt>
                <c:pt idx="16">
                  <c:v>34.2</c:v>
                </c:pt>
                <c:pt idx="17">
                  <c:v>4.96</c:v>
                </c:pt>
                <c:pt idx="18">
                  <c:v>4.769999999999999</c:v>
                </c:pt>
                <c:pt idx="19">
                  <c:v>5.17</c:v>
                </c:pt>
              </c:numCache>
            </c:numRef>
          </c:val>
          <c:extLst xmlns:c16r2="http://schemas.microsoft.com/office/drawing/2015/06/chart">
            <c:ext xmlns:c16="http://schemas.microsoft.com/office/drawing/2014/chart" uri="{C3380CC4-5D6E-409C-BE32-E72D297353CC}">
              <c16:uniqueId val="{00000001-209A-4D7A-950B-CA2A1EB9E2BA}"/>
            </c:ext>
          </c:extLst>
        </c:ser>
        <c:gapWidth val="219"/>
        <c:overlap val="-27"/>
        <c:axId val="370385800"/>
        <c:axId val="352271608"/>
      </c:barChart>
      <c:catAx>
        <c:axId val="37038580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52271608"/>
        <c:crosses val="autoZero"/>
        <c:auto val="1"/>
        <c:lblAlgn val="ctr"/>
        <c:lblOffset val="100"/>
      </c:catAx>
      <c:valAx>
        <c:axId val="352271608"/>
        <c:scaling>
          <c:orientation val="minMax"/>
          <c:max val="7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  VAF</a:t>
                </a:r>
              </a:p>
            </c:rich>
          </c:tx>
          <c:layout/>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70385800"/>
        <c:crosses val="autoZero"/>
        <c:crossBetween val="between"/>
      </c:valAx>
      <c:spPr>
        <a:noFill/>
        <a:ln>
          <a:noFill/>
        </a:ln>
        <a:effectLst/>
      </c:spPr>
    </c:plotArea>
    <c:legend>
      <c:legendPos val="b"/>
      <c:layout/>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GB"/>
              <a:t>QiaSeq LGP (mean) vs Horizon Control</a:t>
            </a:r>
          </a:p>
        </c:rich>
      </c:tx>
      <c:layout/>
      <c:spPr>
        <a:noFill/>
        <a:ln>
          <a:noFill/>
        </a:ln>
        <a:effectLst/>
      </c:spPr>
    </c:title>
    <c:plotArea>
      <c:layout/>
      <c:barChart>
        <c:barDir val="col"/>
        <c:grouping val="clustered"/>
        <c:ser>
          <c:idx val="0"/>
          <c:order val="0"/>
          <c:tx>
            <c:strRef>
              <c:f>'BA for LGP vs HC gold'!$P$12</c:f>
              <c:strCache>
                <c:ptCount val="1"/>
                <c:pt idx="0">
                  <c:v>QiaSeq LGP</c:v>
                </c:pt>
              </c:strCache>
            </c:strRef>
          </c:tx>
          <c:spPr>
            <a:solidFill>
              <a:schemeClr val="accent1"/>
            </a:solidFill>
            <a:ln>
              <a:noFill/>
            </a:ln>
            <a:effectLst/>
          </c:spPr>
          <c:errBars>
            <c:errBarType val="both"/>
            <c:errValType val="cust"/>
            <c:plus>
              <c:numRef>
                <c:f>'BA for LGP vs HC gold'!$R$13:$R$19</c:f>
                <c:numCache>
                  <c:formatCode>General</c:formatCode>
                  <c:ptCount val="7"/>
                  <c:pt idx="0">
                    <c:v>0.81</c:v>
                  </c:pt>
                  <c:pt idx="1">
                    <c:v>0.19</c:v>
                  </c:pt>
                  <c:pt idx="2">
                    <c:v>1.2</c:v>
                  </c:pt>
                  <c:pt idx="3">
                    <c:v>2.2</c:v>
                  </c:pt>
                  <c:pt idx="4">
                    <c:v>3.2</c:v>
                  </c:pt>
                  <c:pt idx="5">
                    <c:v>0.8</c:v>
                  </c:pt>
                  <c:pt idx="6">
                    <c:v>0.67</c:v>
                  </c:pt>
                </c:numCache>
              </c:numRef>
            </c:plus>
            <c:minus>
              <c:numRef>
                <c:f>'BA for LGP vs HC gold'!$R$13:$R$19</c:f>
                <c:numCache>
                  <c:formatCode>General</c:formatCode>
                  <c:ptCount val="7"/>
                  <c:pt idx="0">
                    <c:v>0.81</c:v>
                  </c:pt>
                  <c:pt idx="1">
                    <c:v>0.19</c:v>
                  </c:pt>
                  <c:pt idx="2">
                    <c:v>1.2</c:v>
                  </c:pt>
                  <c:pt idx="3">
                    <c:v>2.2</c:v>
                  </c:pt>
                  <c:pt idx="4">
                    <c:v>3.2</c:v>
                  </c:pt>
                  <c:pt idx="5">
                    <c:v>0.8</c:v>
                  </c:pt>
                  <c:pt idx="6">
                    <c:v>0.67</c:v>
                  </c:pt>
                </c:numCache>
              </c:numRef>
            </c:minus>
            <c:spPr>
              <a:noFill/>
              <a:ln w="12700" cap="flat" cmpd="sng" algn="ctr">
                <a:solidFill>
                  <a:schemeClr val="tx1"/>
                </a:solidFill>
                <a:round/>
              </a:ln>
              <a:effectLst/>
            </c:spPr>
          </c:errBars>
          <c:cat>
            <c:strRef>
              <c:f>'BA for LGP vs HC gold'!$O$13:$O$19</c:f>
              <c:strCache>
                <c:ptCount val="7"/>
                <c:pt idx="0">
                  <c:v>DNMT3A-R882C</c:v>
                </c:pt>
                <c:pt idx="1">
                  <c:v>EZH2-R418Q</c:v>
                </c:pt>
                <c:pt idx="2">
                  <c:v>IDH2-R172K</c:v>
                </c:pt>
                <c:pt idx="3">
                  <c:v>KRAS-G13D</c:v>
                </c:pt>
                <c:pt idx="4">
                  <c:v>NRAS-Q61L</c:v>
                </c:pt>
                <c:pt idx="5">
                  <c:v>TET2-R1261H</c:v>
                </c:pt>
                <c:pt idx="6">
                  <c:v>TP53-S241F</c:v>
                </c:pt>
              </c:strCache>
            </c:strRef>
          </c:cat>
          <c:val>
            <c:numRef>
              <c:f>'BA for LGP vs HC gold'!$P$13:$P$19</c:f>
              <c:numCache>
                <c:formatCode>General</c:formatCode>
                <c:ptCount val="7"/>
                <c:pt idx="0">
                  <c:v>4.9</c:v>
                </c:pt>
                <c:pt idx="1">
                  <c:v>4.6</c:v>
                </c:pt>
                <c:pt idx="2">
                  <c:v>5.8</c:v>
                </c:pt>
                <c:pt idx="3">
                  <c:v>39.0</c:v>
                </c:pt>
                <c:pt idx="4">
                  <c:v>10.0</c:v>
                </c:pt>
                <c:pt idx="5">
                  <c:v>4.7</c:v>
                </c:pt>
                <c:pt idx="6">
                  <c:v>5.3</c:v>
                </c:pt>
              </c:numCache>
            </c:numRef>
          </c:val>
          <c:extLst xmlns:c16r2="http://schemas.microsoft.com/office/drawing/2015/06/chart">
            <c:ext xmlns:c16="http://schemas.microsoft.com/office/drawing/2014/chart" uri="{C3380CC4-5D6E-409C-BE32-E72D297353CC}">
              <c16:uniqueId val="{00000000-C45A-466A-8BAA-3456DF8F9443}"/>
            </c:ext>
          </c:extLst>
        </c:ser>
        <c:ser>
          <c:idx val="1"/>
          <c:order val="1"/>
          <c:tx>
            <c:strRef>
              <c:f>'BA for LGP vs HC gold'!$Q$12</c:f>
              <c:strCache>
                <c:ptCount val="1"/>
                <c:pt idx="0">
                  <c:v>Expected (Horizon)</c:v>
                </c:pt>
              </c:strCache>
            </c:strRef>
          </c:tx>
          <c:spPr>
            <a:solidFill>
              <a:schemeClr val="accent2"/>
            </a:solidFill>
            <a:ln>
              <a:noFill/>
            </a:ln>
            <a:effectLst/>
          </c:spPr>
          <c:cat>
            <c:strRef>
              <c:f>'BA for LGP vs HC gold'!$O$13:$O$19</c:f>
              <c:strCache>
                <c:ptCount val="7"/>
                <c:pt idx="0">
                  <c:v>DNMT3A-R882C</c:v>
                </c:pt>
                <c:pt idx="1">
                  <c:v>EZH2-R418Q</c:v>
                </c:pt>
                <c:pt idx="2">
                  <c:v>IDH2-R172K</c:v>
                </c:pt>
                <c:pt idx="3">
                  <c:v>KRAS-G13D</c:v>
                </c:pt>
                <c:pt idx="4">
                  <c:v>NRAS-Q61L</c:v>
                </c:pt>
                <c:pt idx="5">
                  <c:v>TET2-R1261H</c:v>
                </c:pt>
                <c:pt idx="6">
                  <c:v>TP53-S241F</c:v>
                </c:pt>
              </c:strCache>
            </c:strRef>
          </c:cat>
          <c:val>
            <c:numRef>
              <c:f>'BA for LGP vs HC gold'!$Q$13:$Q$19</c:f>
              <c:numCache>
                <c:formatCode>General</c:formatCode>
                <c:ptCount val="7"/>
                <c:pt idx="0">
                  <c:v>4.71</c:v>
                </c:pt>
                <c:pt idx="1">
                  <c:v>4.659999999999998</c:v>
                </c:pt>
                <c:pt idx="2">
                  <c:v>5.14</c:v>
                </c:pt>
                <c:pt idx="3">
                  <c:v>37.9</c:v>
                </c:pt>
                <c:pt idx="4">
                  <c:v>10.2</c:v>
                </c:pt>
                <c:pt idx="5">
                  <c:v>4.769999999999999</c:v>
                </c:pt>
                <c:pt idx="6">
                  <c:v>5.17</c:v>
                </c:pt>
              </c:numCache>
            </c:numRef>
          </c:val>
          <c:extLst xmlns:c16r2="http://schemas.microsoft.com/office/drawing/2015/06/chart">
            <c:ext xmlns:c16="http://schemas.microsoft.com/office/drawing/2014/chart" uri="{C3380CC4-5D6E-409C-BE32-E72D297353CC}">
              <c16:uniqueId val="{00000001-C45A-466A-8BAA-3456DF8F9443}"/>
            </c:ext>
          </c:extLst>
        </c:ser>
        <c:gapWidth val="177"/>
        <c:overlap val="-27"/>
        <c:axId val="370566920"/>
        <c:axId val="370570712"/>
      </c:barChart>
      <c:catAx>
        <c:axId val="37056692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70570712"/>
        <c:crosses val="autoZero"/>
        <c:auto val="1"/>
        <c:lblAlgn val="ctr"/>
        <c:lblOffset val="100"/>
      </c:catAx>
      <c:valAx>
        <c:axId val="370570712"/>
        <c:scaling>
          <c:orientation val="minMax"/>
          <c:max val="5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  VAF</a:t>
                </a:r>
              </a:p>
            </c:rich>
          </c:tx>
          <c:layout/>
          <c:spPr>
            <a:noFill/>
            <a:ln>
              <a:noFill/>
            </a:ln>
            <a:effectLst/>
          </c:spPr>
        </c:title>
        <c:numFmt formatCode="General" sourceLinked="1"/>
        <c:majorTickMark val="none"/>
        <c:tickLblPos val="nextTo"/>
        <c:spPr>
          <a:noFill/>
          <a:ln>
            <a:noFill/>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70566920"/>
        <c:crosses val="autoZero"/>
        <c:crossBetween val="between"/>
      </c:valAx>
      <c:spPr>
        <a:noFill/>
        <a:ln>
          <a:noFill/>
        </a:ln>
        <a:effectLst/>
      </c:spPr>
    </c:plotArea>
    <c:legend>
      <c:legendPos val="b"/>
      <c:layout/>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US"/>
              <a:t>TSCA/Horizon vs QiaSeq MGP (all data)</a:t>
            </a:r>
          </a:p>
        </c:rich>
      </c:tx>
      <c:layout/>
      <c:spPr>
        <a:noFill/>
        <a:ln>
          <a:noFill/>
        </a:ln>
        <a:effectLst/>
      </c:spPr>
    </c:title>
    <c:plotArea>
      <c:layout/>
      <c:scatterChart>
        <c:scatterStyle val="lineMarker"/>
        <c:ser>
          <c:idx val="0"/>
          <c:order val="0"/>
          <c:tx>
            <c:strRef>
              <c:f>'MGP vs QiaSeq'!$H$1</c:f>
              <c:strCache>
                <c:ptCount val="1"/>
                <c:pt idx="0">
                  <c:v>MGP</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C000"/>
                </a:solidFill>
                <a:prstDash val="solid"/>
              </a:ln>
              <a:effectLst/>
            </c:spPr>
            <c:trendlineType val="linear"/>
            <c:backward val="4.0"/>
            <c:dispRSqr val="1"/>
            <c:dispEq val="1"/>
            <c:trendlineLbl>
              <c:layout>
                <c:manualLayout>
                  <c:x val="-0.020492785216913"/>
                  <c:y val="0.188197126525568"/>
                </c:manualLayout>
              </c:layout>
              <c:numFmt formatCode="General" sourceLinked="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trendlineLbl>
          </c:trendline>
          <c:xVal>
            <c:numRef>
              <c:f>'MGP vs QiaSeq'!$G$2:$G$325</c:f>
              <c:numCache>
                <c:formatCode>General</c:formatCode>
                <c:ptCount val="324"/>
                <c:pt idx="0">
                  <c:v>4.25</c:v>
                </c:pt>
                <c:pt idx="1">
                  <c:v>47.77</c:v>
                </c:pt>
                <c:pt idx="2">
                  <c:v>51.48</c:v>
                </c:pt>
                <c:pt idx="3">
                  <c:v>99.45</c:v>
                </c:pt>
                <c:pt idx="4">
                  <c:v>41.17</c:v>
                </c:pt>
                <c:pt idx="5">
                  <c:v>43.23000000000001</c:v>
                </c:pt>
                <c:pt idx="6">
                  <c:v>50.53000000000001</c:v>
                </c:pt>
                <c:pt idx="7">
                  <c:v>47.65</c:v>
                </c:pt>
                <c:pt idx="8">
                  <c:v>48.81</c:v>
                </c:pt>
                <c:pt idx="9">
                  <c:v>19.02</c:v>
                </c:pt>
                <c:pt idx="10">
                  <c:v>99.19</c:v>
                </c:pt>
                <c:pt idx="11">
                  <c:v>18.36</c:v>
                </c:pt>
                <c:pt idx="12">
                  <c:v>49.74</c:v>
                </c:pt>
                <c:pt idx="13">
                  <c:v>45.55</c:v>
                </c:pt>
                <c:pt idx="14">
                  <c:v>46.21</c:v>
                </c:pt>
                <c:pt idx="15">
                  <c:v>40.13000000000001</c:v>
                </c:pt>
                <c:pt idx="16">
                  <c:v>50.0</c:v>
                </c:pt>
                <c:pt idx="17">
                  <c:v>49.44</c:v>
                </c:pt>
                <c:pt idx="18">
                  <c:v>98.43</c:v>
                </c:pt>
                <c:pt idx="19">
                  <c:v>99.2</c:v>
                </c:pt>
                <c:pt idx="20">
                  <c:v>49.7</c:v>
                </c:pt>
                <c:pt idx="21">
                  <c:v>20.27</c:v>
                </c:pt>
                <c:pt idx="22">
                  <c:v>7.580000000000001</c:v>
                </c:pt>
                <c:pt idx="23">
                  <c:v>64.67999999999998</c:v>
                </c:pt>
                <c:pt idx="24">
                  <c:v>8.82</c:v>
                </c:pt>
                <c:pt idx="25">
                  <c:v>47.48</c:v>
                </c:pt>
                <c:pt idx="26">
                  <c:v>99.01</c:v>
                </c:pt>
                <c:pt idx="27">
                  <c:v>31.32</c:v>
                </c:pt>
                <c:pt idx="28">
                  <c:v>37.42</c:v>
                </c:pt>
                <c:pt idx="29">
                  <c:v>49.55</c:v>
                </c:pt>
                <c:pt idx="30">
                  <c:v>51.27</c:v>
                </c:pt>
                <c:pt idx="31">
                  <c:v>95.64</c:v>
                </c:pt>
                <c:pt idx="32">
                  <c:v>99.27</c:v>
                </c:pt>
                <c:pt idx="33">
                  <c:v>49.34</c:v>
                </c:pt>
                <c:pt idx="34">
                  <c:v>97.22</c:v>
                </c:pt>
                <c:pt idx="35">
                  <c:v>49.64</c:v>
                </c:pt>
                <c:pt idx="36">
                  <c:v>44.97</c:v>
                </c:pt>
                <c:pt idx="37">
                  <c:v>48.81</c:v>
                </c:pt>
                <c:pt idx="38">
                  <c:v>93.49</c:v>
                </c:pt>
                <c:pt idx="39">
                  <c:v>47.38</c:v>
                </c:pt>
                <c:pt idx="40">
                  <c:v>46.97</c:v>
                </c:pt>
                <c:pt idx="41">
                  <c:v>99.22</c:v>
                </c:pt>
                <c:pt idx="42">
                  <c:v>52.45</c:v>
                </c:pt>
                <c:pt idx="43">
                  <c:v>52.84</c:v>
                </c:pt>
                <c:pt idx="44">
                  <c:v>99.34</c:v>
                </c:pt>
                <c:pt idx="45">
                  <c:v>32.94</c:v>
                </c:pt>
                <c:pt idx="46">
                  <c:v>44.49</c:v>
                </c:pt>
                <c:pt idx="47">
                  <c:v>50.27</c:v>
                </c:pt>
                <c:pt idx="48">
                  <c:v>4.84</c:v>
                </c:pt>
                <c:pt idx="49">
                  <c:v>37.17000000000001</c:v>
                </c:pt>
                <c:pt idx="50">
                  <c:v>32.46</c:v>
                </c:pt>
                <c:pt idx="51">
                  <c:v>48.41</c:v>
                </c:pt>
                <c:pt idx="52">
                  <c:v>44.96</c:v>
                </c:pt>
                <c:pt idx="53">
                  <c:v>45.13000000000001</c:v>
                </c:pt>
                <c:pt idx="54">
                  <c:v>93.32</c:v>
                </c:pt>
                <c:pt idx="55">
                  <c:v>95.23</c:v>
                </c:pt>
                <c:pt idx="56">
                  <c:v>99.26</c:v>
                </c:pt>
                <c:pt idx="57">
                  <c:v>48.49</c:v>
                </c:pt>
                <c:pt idx="58">
                  <c:v>48.31</c:v>
                </c:pt>
                <c:pt idx="59">
                  <c:v>51.62</c:v>
                </c:pt>
                <c:pt idx="60">
                  <c:v>49.7</c:v>
                </c:pt>
                <c:pt idx="61">
                  <c:v>95.66</c:v>
                </c:pt>
                <c:pt idx="62">
                  <c:v>52.19000000000001</c:v>
                </c:pt>
                <c:pt idx="63">
                  <c:v>47.55</c:v>
                </c:pt>
                <c:pt idx="64">
                  <c:v>51.14</c:v>
                </c:pt>
                <c:pt idx="65">
                  <c:v>99.15</c:v>
                </c:pt>
                <c:pt idx="67">
                  <c:v>43.51</c:v>
                </c:pt>
                <c:pt idx="68">
                  <c:v>40.78</c:v>
                </c:pt>
                <c:pt idx="69">
                  <c:v>98.89</c:v>
                </c:pt>
                <c:pt idx="70">
                  <c:v>93.53</c:v>
                </c:pt>
                <c:pt idx="71">
                  <c:v>99.06</c:v>
                </c:pt>
                <c:pt idx="72">
                  <c:v>51.19000000000001</c:v>
                </c:pt>
                <c:pt idx="73">
                  <c:v>51.1</c:v>
                </c:pt>
                <c:pt idx="74">
                  <c:v>48.81</c:v>
                </c:pt>
                <c:pt idx="75">
                  <c:v>49.98</c:v>
                </c:pt>
                <c:pt idx="76">
                  <c:v>48.1</c:v>
                </c:pt>
                <c:pt idx="78">
                  <c:v>99.04</c:v>
                </c:pt>
                <c:pt idx="79">
                  <c:v>54.51000000000001</c:v>
                </c:pt>
                <c:pt idx="80">
                  <c:v>97.55</c:v>
                </c:pt>
                <c:pt idx="81">
                  <c:v>42.75</c:v>
                </c:pt>
                <c:pt idx="82">
                  <c:v>99.82</c:v>
                </c:pt>
                <c:pt idx="83">
                  <c:v>50.17</c:v>
                </c:pt>
                <c:pt idx="84">
                  <c:v>51.41</c:v>
                </c:pt>
                <c:pt idx="85">
                  <c:v>25.48</c:v>
                </c:pt>
                <c:pt idx="86">
                  <c:v>7.359999999999998</c:v>
                </c:pt>
                <c:pt idx="87">
                  <c:v>93.43</c:v>
                </c:pt>
                <c:pt idx="88">
                  <c:v>99.14</c:v>
                </c:pt>
                <c:pt idx="89">
                  <c:v>41.3</c:v>
                </c:pt>
                <c:pt idx="90">
                  <c:v>54.0</c:v>
                </c:pt>
                <c:pt idx="91">
                  <c:v>29.59</c:v>
                </c:pt>
                <c:pt idx="92">
                  <c:v>48.79</c:v>
                </c:pt>
                <c:pt idx="93">
                  <c:v>48.74</c:v>
                </c:pt>
                <c:pt idx="94">
                  <c:v>44.47</c:v>
                </c:pt>
                <c:pt idx="95">
                  <c:v>46.93</c:v>
                </c:pt>
                <c:pt idx="96">
                  <c:v>54.26</c:v>
                </c:pt>
                <c:pt idx="97">
                  <c:v>98.77</c:v>
                </c:pt>
                <c:pt idx="98">
                  <c:v>98.91</c:v>
                </c:pt>
                <c:pt idx="99">
                  <c:v>44.29</c:v>
                </c:pt>
                <c:pt idx="100">
                  <c:v>27.71</c:v>
                </c:pt>
                <c:pt idx="101">
                  <c:v>81.58</c:v>
                </c:pt>
                <c:pt idx="102">
                  <c:v>99.13</c:v>
                </c:pt>
                <c:pt idx="103">
                  <c:v>82.93</c:v>
                </c:pt>
                <c:pt idx="104">
                  <c:v>98.38</c:v>
                </c:pt>
                <c:pt idx="105">
                  <c:v>99.4</c:v>
                </c:pt>
                <c:pt idx="106">
                  <c:v>49.37</c:v>
                </c:pt>
                <c:pt idx="107">
                  <c:v>48.6</c:v>
                </c:pt>
                <c:pt idx="108">
                  <c:v>50.79</c:v>
                </c:pt>
                <c:pt idx="109">
                  <c:v>50.7</c:v>
                </c:pt>
                <c:pt idx="110">
                  <c:v>47.83</c:v>
                </c:pt>
                <c:pt idx="111">
                  <c:v>98.33</c:v>
                </c:pt>
                <c:pt idx="112">
                  <c:v>6.9</c:v>
                </c:pt>
                <c:pt idx="113">
                  <c:v>4.7</c:v>
                </c:pt>
                <c:pt idx="114">
                  <c:v>33.58</c:v>
                </c:pt>
                <c:pt idx="115">
                  <c:v>44.05</c:v>
                </c:pt>
                <c:pt idx="116">
                  <c:v>45.43</c:v>
                </c:pt>
                <c:pt idx="117">
                  <c:v>46.96</c:v>
                </c:pt>
                <c:pt idx="118">
                  <c:v>49.96</c:v>
                </c:pt>
                <c:pt idx="119">
                  <c:v>99.14</c:v>
                </c:pt>
                <c:pt idx="120">
                  <c:v>95.21</c:v>
                </c:pt>
                <c:pt idx="121">
                  <c:v>48.89</c:v>
                </c:pt>
                <c:pt idx="122">
                  <c:v>95.19</c:v>
                </c:pt>
                <c:pt idx="123">
                  <c:v>50.68</c:v>
                </c:pt>
                <c:pt idx="124">
                  <c:v>47.81</c:v>
                </c:pt>
                <c:pt idx="125">
                  <c:v>51.12</c:v>
                </c:pt>
                <c:pt idx="126">
                  <c:v>53.01000000000001</c:v>
                </c:pt>
                <c:pt idx="127">
                  <c:v>48.53</c:v>
                </c:pt>
                <c:pt idx="128">
                  <c:v>45.55</c:v>
                </c:pt>
                <c:pt idx="129">
                  <c:v>74.31</c:v>
                </c:pt>
                <c:pt idx="130">
                  <c:v>62.74000000000001</c:v>
                </c:pt>
                <c:pt idx="131">
                  <c:v>50.26000000000001</c:v>
                </c:pt>
                <c:pt idx="132">
                  <c:v>52.03</c:v>
                </c:pt>
                <c:pt idx="133">
                  <c:v>99.59</c:v>
                </c:pt>
                <c:pt idx="134">
                  <c:v>34.17</c:v>
                </c:pt>
                <c:pt idx="135">
                  <c:v>52.96</c:v>
                </c:pt>
                <c:pt idx="136">
                  <c:v>48.37</c:v>
                </c:pt>
                <c:pt idx="137">
                  <c:v>48.88</c:v>
                </c:pt>
                <c:pt idx="138">
                  <c:v>98.65</c:v>
                </c:pt>
                <c:pt idx="139">
                  <c:v>33.51</c:v>
                </c:pt>
                <c:pt idx="140">
                  <c:v>99.03</c:v>
                </c:pt>
                <c:pt idx="141">
                  <c:v>52.32</c:v>
                </c:pt>
                <c:pt idx="142">
                  <c:v>53.13</c:v>
                </c:pt>
                <c:pt idx="143">
                  <c:v>44.01</c:v>
                </c:pt>
                <c:pt idx="144">
                  <c:v>49.48</c:v>
                </c:pt>
                <c:pt idx="145">
                  <c:v>98.36</c:v>
                </c:pt>
                <c:pt idx="146">
                  <c:v>99.58</c:v>
                </c:pt>
                <c:pt idx="147">
                  <c:v>52.7</c:v>
                </c:pt>
                <c:pt idx="148">
                  <c:v>50.22</c:v>
                </c:pt>
                <c:pt idx="149">
                  <c:v>79.43</c:v>
                </c:pt>
                <c:pt idx="150">
                  <c:v>49.04</c:v>
                </c:pt>
                <c:pt idx="151">
                  <c:v>49.07</c:v>
                </c:pt>
                <c:pt idx="152">
                  <c:v>44.99</c:v>
                </c:pt>
                <c:pt idx="153">
                  <c:v>47.86</c:v>
                </c:pt>
                <c:pt idx="154">
                  <c:v>49.87</c:v>
                </c:pt>
                <c:pt idx="155">
                  <c:v>50.5</c:v>
                </c:pt>
                <c:pt idx="156">
                  <c:v>99.15</c:v>
                </c:pt>
                <c:pt idx="157">
                  <c:v>46.63</c:v>
                </c:pt>
                <c:pt idx="158">
                  <c:v>44.42</c:v>
                </c:pt>
                <c:pt idx="159">
                  <c:v>47.41</c:v>
                </c:pt>
                <c:pt idx="160">
                  <c:v>44.61</c:v>
                </c:pt>
                <c:pt idx="161">
                  <c:v>48.01000000000001</c:v>
                </c:pt>
                <c:pt idx="162">
                  <c:v>39.78</c:v>
                </c:pt>
                <c:pt idx="163">
                  <c:v>47.73</c:v>
                </c:pt>
                <c:pt idx="164">
                  <c:v>49.58</c:v>
                </c:pt>
                <c:pt idx="165">
                  <c:v>4.87</c:v>
                </c:pt>
                <c:pt idx="166">
                  <c:v>11.06</c:v>
                </c:pt>
                <c:pt idx="167">
                  <c:v>38.92</c:v>
                </c:pt>
                <c:pt idx="168">
                  <c:v>4.569999999999998</c:v>
                </c:pt>
                <c:pt idx="169">
                  <c:v>4.83</c:v>
                </c:pt>
                <c:pt idx="170">
                  <c:v>5.56</c:v>
                </c:pt>
                <c:pt idx="171">
                  <c:v>29.7</c:v>
                </c:pt>
                <c:pt idx="172">
                  <c:v>6.04</c:v>
                </c:pt>
                <c:pt idx="173">
                  <c:v>33.77</c:v>
                </c:pt>
                <c:pt idx="174">
                  <c:v>4.85</c:v>
                </c:pt>
                <c:pt idx="175">
                  <c:v>4.78</c:v>
                </c:pt>
                <c:pt idx="176">
                  <c:v>5.68</c:v>
                </c:pt>
                <c:pt idx="177">
                  <c:v>33.24000000000001</c:v>
                </c:pt>
                <c:pt idx="178">
                  <c:v>3.86</c:v>
                </c:pt>
                <c:pt idx="179">
                  <c:v>4.74</c:v>
                </c:pt>
                <c:pt idx="180">
                  <c:v>4.51</c:v>
                </c:pt>
                <c:pt idx="181">
                  <c:v>4.7</c:v>
                </c:pt>
                <c:pt idx="182">
                  <c:v>5.06</c:v>
                </c:pt>
                <c:pt idx="183">
                  <c:v>65.17999999999998</c:v>
                </c:pt>
                <c:pt idx="184">
                  <c:v>6.75</c:v>
                </c:pt>
                <c:pt idx="185">
                  <c:v>9.570000000000002</c:v>
                </c:pt>
                <c:pt idx="186">
                  <c:v>40.74000000000001</c:v>
                </c:pt>
                <c:pt idx="187">
                  <c:v>4.58</c:v>
                </c:pt>
                <c:pt idx="188">
                  <c:v>5.35</c:v>
                </c:pt>
                <c:pt idx="189">
                  <c:v>4.569999999999998</c:v>
                </c:pt>
                <c:pt idx="190">
                  <c:v>26.39</c:v>
                </c:pt>
                <c:pt idx="191">
                  <c:v>6.140000000000001</c:v>
                </c:pt>
                <c:pt idx="192">
                  <c:v>33.68</c:v>
                </c:pt>
                <c:pt idx="193">
                  <c:v>5.55</c:v>
                </c:pt>
                <c:pt idx="194">
                  <c:v>3.57</c:v>
                </c:pt>
                <c:pt idx="195">
                  <c:v>4.9</c:v>
                </c:pt>
                <c:pt idx="196">
                  <c:v>32.07</c:v>
                </c:pt>
                <c:pt idx="197">
                  <c:v>5.06</c:v>
                </c:pt>
                <c:pt idx="198">
                  <c:v>4.89</c:v>
                </c:pt>
                <c:pt idx="199">
                  <c:v>4.53</c:v>
                </c:pt>
                <c:pt idx="200">
                  <c:v>4.5</c:v>
                </c:pt>
                <c:pt idx="201">
                  <c:v>4.49</c:v>
                </c:pt>
                <c:pt idx="202">
                  <c:v>70.53</c:v>
                </c:pt>
                <c:pt idx="203">
                  <c:v>4.149999999999999</c:v>
                </c:pt>
                <c:pt idx="204">
                  <c:v>9.08</c:v>
                </c:pt>
                <c:pt idx="205">
                  <c:v>37.02</c:v>
                </c:pt>
                <c:pt idx="206">
                  <c:v>5.5</c:v>
                </c:pt>
                <c:pt idx="207">
                  <c:v>4.83</c:v>
                </c:pt>
                <c:pt idx="208">
                  <c:v>5.770000000000001</c:v>
                </c:pt>
                <c:pt idx="209">
                  <c:v>28.02</c:v>
                </c:pt>
                <c:pt idx="210">
                  <c:v>4.569999999999998</c:v>
                </c:pt>
                <c:pt idx="211">
                  <c:v>29.45999999999999</c:v>
                </c:pt>
                <c:pt idx="212">
                  <c:v>4.84</c:v>
                </c:pt>
                <c:pt idx="213">
                  <c:v>4.760000000000001</c:v>
                </c:pt>
                <c:pt idx="214">
                  <c:v>4.31</c:v>
                </c:pt>
                <c:pt idx="215">
                  <c:v>33.09</c:v>
                </c:pt>
                <c:pt idx="216">
                  <c:v>5.2</c:v>
                </c:pt>
                <c:pt idx="217">
                  <c:v>5.93</c:v>
                </c:pt>
                <c:pt idx="218">
                  <c:v>4.34</c:v>
                </c:pt>
                <c:pt idx="219">
                  <c:v>4.26</c:v>
                </c:pt>
                <c:pt idx="220">
                  <c:v>4.91</c:v>
                </c:pt>
                <c:pt idx="221">
                  <c:v>66.89</c:v>
                </c:pt>
                <c:pt idx="222">
                  <c:v>2.8</c:v>
                </c:pt>
                <c:pt idx="223">
                  <c:v>11.23</c:v>
                </c:pt>
                <c:pt idx="224">
                  <c:v>40.6</c:v>
                </c:pt>
                <c:pt idx="225">
                  <c:v>4.8</c:v>
                </c:pt>
                <c:pt idx="226">
                  <c:v>5.56</c:v>
                </c:pt>
                <c:pt idx="227">
                  <c:v>5.0</c:v>
                </c:pt>
                <c:pt idx="228">
                  <c:v>28.51</c:v>
                </c:pt>
                <c:pt idx="229">
                  <c:v>4.48</c:v>
                </c:pt>
                <c:pt idx="230">
                  <c:v>34.68</c:v>
                </c:pt>
                <c:pt idx="231">
                  <c:v>6.21</c:v>
                </c:pt>
                <c:pt idx="232">
                  <c:v>3.7</c:v>
                </c:pt>
                <c:pt idx="233">
                  <c:v>5.26</c:v>
                </c:pt>
                <c:pt idx="234">
                  <c:v>31.68</c:v>
                </c:pt>
                <c:pt idx="235">
                  <c:v>4.659999999999998</c:v>
                </c:pt>
                <c:pt idx="236">
                  <c:v>4.85</c:v>
                </c:pt>
                <c:pt idx="237">
                  <c:v>5.49</c:v>
                </c:pt>
                <c:pt idx="238">
                  <c:v>4.97</c:v>
                </c:pt>
                <c:pt idx="239">
                  <c:v>4.359999999999998</c:v>
                </c:pt>
                <c:pt idx="240">
                  <c:v>66.0</c:v>
                </c:pt>
                <c:pt idx="241">
                  <c:v>97.52</c:v>
                </c:pt>
                <c:pt idx="242">
                  <c:v>99.15</c:v>
                </c:pt>
                <c:pt idx="243">
                  <c:v>17.82</c:v>
                </c:pt>
                <c:pt idx="244">
                  <c:v>20.06</c:v>
                </c:pt>
                <c:pt idx="245">
                  <c:v>25.66999999999999</c:v>
                </c:pt>
                <c:pt idx="246">
                  <c:v>49.64</c:v>
                </c:pt>
                <c:pt idx="247">
                  <c:v>48.69</c:v>
                </c:pt>
                <c:pt idx="248">
                  <c:v>51.94</c:v>
                </c:pt>
                <c:pt idx="249">
                  <c:v>99.13</c:v>
                </c:pt>
                <c:pt idx="250">
                  <c:v>4.0</c:v>
                </c:pt>
                <c:pt idx="251">
                  <c:v>98.99</c:v>
                </c:pt>
                <c:pt idx="252">
                  <c:v>19.5</c:v>
                </c:pt>
                <c:pt idx="253">
                  <c:v>19.93</c:v>
                </c:pt>
                <c:pt idx="254">
                  <c:v>23.79</c:v>
                </c:pt>
                <c:pt idx="255">
                  <c:v>46.42</c:v>
                </c:pt>
                <c:pt idx="256">
                  <c:v>48.54</c:v>
                </c:pt>
                <c:pt idx="257">
                  <c:v>50.07</c:v>
                </c:pt>
                <c:pt idx="258">
                  <c:v>4.119999999999998</c:v>
                </c:pt>
                <c:pt idx="259">
                  <c:v>3.79</c:v>
                </c:pt>
                <c:pt idx="260">
                  <c:v>99.54</c:v>
                </c:pt>
                <c:pt idx="261">
                  <c:v>51.99</c:v>
                </c:pt>
                <c:pt idx="262">
                  <c:v>48.92</c:v>
                </c:pt>
                <c:pt idx="263">
                  <c:v>53.77000000000001</c:v>
                </c:pt>
                <c:pt idx="264">
                  <c:v>49.81</c:v>
                </c:pt>
                <c:pt idx="265">
                  <c:v>47.25</c:v>
                </c:pt>
                <c:pt idx="266">
                  <c:v>2.41</c:v>
                </c:pt>
                <c:pt idx="267">
                  <c:v>2.16</c:v>
                </c:pt>
                <c:pt idx="268">
                  <c:v>99.51</c:v>
                </c:pt>
                <c:pt idx="269">
                  <c:v>47.04</c:v>
                </c:pt>
                <c:pt idx="270">
                  <c:v>50.11</c:v>
                </c:pt>
                <c:pt idx="271">
                  <c:v>47.11</c:v>
                </c:pt>
                <c:pt idx="272">
                  <c:v>54.55</c:v>
                </c:pt>
                <c:pt idx="273">
                  <c:v>49.68</c:v>
                </c:pt>
                <c:pt idx="274">
                  <c:v>50.64</c:v>
                </c:pt>
                <c:pt idx="275">
                  <c:v>98.59</c:v>
                </c:pt>
                <c:pt idx="276">
                  <c:v>2.45</c:v>
                </c:pt>
                <c:pt idx="277">
                  <c:v>13.93</c:v>
                </c:pt>
                <c:pt idx="278">
                  <c:v>36.33</c:v>
                </c:pt>
                <c:pt idx="279">
                  <c:v>99.43</c:v>
                </c:pt>
                <c:pt idx="280">
                  <c:v>12.51</c:v>
                </c:pt>
                <c:pt idx="281">
                  <c:v>32.62</c:v>
                </c:pt>
                <c:pt idx="282">
                  <c:v>56.58</c:v>
                </c:pt>
                <c:pt idx="283">
                  <c:v>44.88</c:v>
                </c:pt>
                <c:pt idx="284">
                  <c:v>44.44</c:v>
                </c:pt>
                <c:pt idx="285">
                  <c:v>49.11</c:v>
                </c:pt>
                <c:pt idx="286">
                  <c:v>52.82</c:v>
                </c:pt>
                <c:pt idx="287">
                  <c:v>52.8</c:v>
                </c:pt>
                <c:pt idx="288">
                  <c:v>57.12000000000001</c:v>
                </c:pt>
                <c:pt idx="289">
                  <c:v>64.66999999999998</c:v>
                </c:pt>
                <c:pt idx="290">
                  <c:v>49.32</c:v>
                </c:pt>
                <c:pt idx="291">
                  <c:v>99.13</c:v>
                </c:pt>
                <c:pt idx="292">
                  <c:v>2.5</c:v>
                </c:pt>
                <c:pt idx="293">
                  <c:v>11.53</c:v>
                </c:pt>
                <c:pt idx="294">
                  <c:v>33.88</c:v>
                </c:pt>
                <c:pt idx="295">
                  <c:v>99.02</c:v>
                </c:pt>
                <c:pt idx="296">
                  <c:v>11.91</c:v>
                </c:pt>
                <c:pt idx="297">
                  <c:v>31.18</c:v>
                </c:pt>
                <c:pt idx="298">
                  <c:v>52.31</c:v>
                </c:pt>
                <c:pt idx="299">
                  <c:v>47.10000000000001</c:v>
                </c:pt>
                <c:pt idx="300">
                  <c:v>47.03</c:v>
                </c:pt>
                <c:pt idx="301">
                  <c:v>50.69000000000001</c:v>
                </c:pt>
                <c:pt idx="302">
                  <c:v>48.08</c:v>
                </c:pt>
                <c:pt idx="303">
                  <c:v>45.78</c:v>
                </c:pt>
                <c:pt idx="304">
                  <c:v>59.54000000000001</c:v>
                </c:pt>
                <c:pt idx="305">
                  <c:v>66.9</c:v>
                </c:pt>
                <c:pt idx="306">
                  <c:v>40.33</c:v>
                </c:pt>
                <c:pt idx="307">
                  <c:v>7.829999999999997</c:v>
                </c:pt>
                <c:pt idx="308">
                  <c:v>48.95</c:v>
                </c:pt>
                <c:pt idx="309">
                  <c:v>99.36</c:v>
                </c:pt>
                <c:pt idx="310">
                  <c:v>39.1</c:v>
                </c:pt>
                <c:pt idx="311">
                  <c:v>51.4</c:v>
                </c:pt>
                <c:pt idx="312">
                  <c:v>96.97</c:v>
                </c:pt>
                <c:pt idx="313">
                  <c:v>33.67</c:v>
                </c:pt>
                <c:pt idx="314">
                  <c:v>49.52</c:v>
                </c:pt>
                <c:pt idx="315">
                  <c:v>35.29</c:v>
                </c:pt>
                <c:pt idx="316">
                  <c:v>9.3</c:v>
                </c:pt>
                <c:pt idx="317">
                  <c:v>50.71</c:v>
                </c:pt>
                <c:pt idx="318">
                  <c:v>99.34</c:v>
                </c:pt>
                <c:pt idx="319">
                  <c:v>40.45</c:v>
                </c:pt>
                <c:pt idx="320">
                  <c:v>51.12</c:v>
                </c:pt>
                <c:pt idx="321">
                  <c:v>99.44</c:v>
                </c:pt>
                <c:pt idx="322">
                  <c:v>32.19000000000001</c:v>
                </c:pt>
                <c:pt idx="323">
                  <c:v>52.66</c:v>
                </c:pt>
              </c:numCache>
            </c:numRef>
          </c:xVal>
          <c:yVal>
            <c:numRef>
              <c:f>'MGP vs QiaSeq'!$H$2:$H$325</c:f>
              <c:numCache>
                <c:formatCode>General</c:formatCode>
                <c:ptCount val="324"/>
                <c:pt idx="0">
                  <c:v>4.42</c:v>
                </c:pt>
                <c:pt idx="1">
                  <c:v>54.33</c:v>
                </c:pt>
                <c:pt idx="2">
                  <c:v>57.46</c:v>
                </c:pt>
                <c:pt idx="3">
                  <c:v>99.69</c:v>
                </c:pt>
                <c:pt idx="4">
                  <c:v>40.86</c:v>
                </c:pt>
                <c:pt idx="5">
                  <c:v>39.61</c:v>
                </c:pt>
                <c:pt idx="6">
                  <c:v>50.12</c:v>
                </c:pt>
                <c:pt idx="7">
                  <c:v>48.51</c:v>
                </c:pt>
                <c:pt idx="8">
                  <c:v>55.63</c:v>
                </c:pt>
                <c:pt idx="9">
                  <c:v>19.07</c:v>
                </c:pt>
                <c:pt idx="10">
                  <c:v>99.67999999999998</c:v>
                </c:pt>
                <c:pt idx="11">
                  <c:v>16.44</c:v>
                </c:pt>
                <c:pt idx="12">
                  <c:v>50.0</c:v>
                </c:pt>
                <c:pt idx="13">
                  <c:v>44.41</c:v>
                </c:pt>
                <c:pt idx="14">
                  <c:v>46.09</c:v>
                </c:pt>
                <c:pt idx="15">
                  <c:v>43.31</c:v>
                </c:pt>
                <c:pt idx="16">
                  <c:v>49.9</c:v>
                </c:pt>
                <c:pt idx="17">
                  <c:v>48.47</c:v>
                </c:pt>
                <c:pt idx="18">
                  <c:v>99.3</c:v>
                </c:pt>
                <c:pt idx="19">
                  <c:v>99.71</c:v>
                </c:pt>
                <c:pt idx="20">
                  <c:v>46.53</c:v>
                </c:pt>
                <c:pt idx="21">
                  <c:v>17.78</c:v>
                </c:pt>
                <c:pt idx="22">
                  <c:v>8.35</c:v>
                </c:pt>
                <c:pt idx="23">
                  <c:v>63.79</c:v>
                </c:pt>
                <c:pt idx="24">
                  <c:v>9.23</c:v>
                </c:pt>
                <c:pt idx="25">
                  <c:v>59.25</c:v>
                </c:pt>
                <c:pt idx="26">
                  <c:v>99.76</c:v>
                </c:pt>
                <c:pt idx="27">
                  <c:v>30.88</c:v>
                </c:pt>
                <c:pt idx="28">
                  <c:v>37.85</c:v>
                </c:pt>
                <c:pt idx="29">
                  <c:v>49.23</c:v>
                </c:pt>
                <c:pt idx="30">
                  <c:v>49.97</c:v>
                </c:pt>
                <c:pt idx="31">
                  <c:v>99.49</c:v>
                </c:pt>
                <c:pt idx="32">
                  <c:v>99.8</c:v>
                </c:pt>
                <c:pt idx="33">
                  <c:v>54.28</c:v>
                </c:pt>
                <c:pt idx="34">
                  <c:v>99.7</c:v>
                </c:pt>
                <c:pt idx="35">
                  <c:v>50.04</c:v>
                </c:pt>
                <c:pt idx="36">
                  <c:v>53.4</c:v>
                </c:pt>
                <c:pt idx="37">
                  <c:v>53.48</c:v>
                </c:pt>
                <c:pt idx="38">
                  <c:v>99.67999999999998</c:v>
                </c:pt>
                <c:pt idx="39">
                  <c:v>46.94</c:v>
                </c:pt>
                <c:pt idx="40">
                  <c:v>50.3</c:v>
                </c:pt>
                <c:pt idx="41">
                  <c:v>99.75</c:v>
                </c:pt>
                <c:pt idx="42">
                  <c:v>50.35</c:v>
                </c:pt>
                <c:pt idx="43">
                  <c:v>44.6</c:v>
                </c:pt>
                <c:pt idx="44">
                  <c:v>99.69</c:v>
                </c:pt>
                <c:pt idx="45">
                  <c:v>29.78</c:v>
                </c:pt>
                <c:pt idx="46">
                  <c:v>45.07</c:v>
                </c:pt>
                <c:pt idx="47">
                  <c:v>57.14</c:v>
                </c:pt>
                <c:pt idx="48">
                  <c:v>5.56</c:v>
                </c:pt>
                <c:pt idx="49">
                  <c:v>35.71</c:v>
                </c:pt>
                <c:pt idx="50">
                  <c:v>32.8</c:v>
                </c:pt>
                <c:pt idx="51">
                  <c:v>52.96</c:v>
                </c:pt>
                <c:pt idx="52">
                  <c:v>47.49</c:v>
                </c:pt>
                <c:pt idx="53">
                  <c:v>44.63</c:v>
                </c:pt>
                <c:pt idx="54">
                  <c:v>94.01</c:v>
                </c:pt>
                <c:pt idx="55">
                  <c:v>99.45</c:v>
                </c:pt>
                <c:pt idx="56">
                  <c:v>99.65</c:v>
                </c:pt>
                <c:pt idx="57">
                  <c:v>50.0</c:v>
                </c:pt>
                <c:pt idx="58">
                  <c:v>50.68</c:v>
                </c:pt>
                <c:pt idx="59">
                  <c:v>48.86</c:v>
                </c:pt>
                <c:pt idx="60">
                  <c:v>52.32</c:v>
                </c:pt>
                <c:pt idx="61">
                  <c:v>96.32</c:v>
                </c:pt>
                <c:pt idx="62">
                  <c:v>47.42</c:v>
                </c:pt>
                <c:pt idx="63">
                  <c:v>56.41</c:v>
                </c:pt>
                <c:pt idx="64">
                  <c:v>47.94</c:v>
                </c:pt>
                <c:pt idx="65">
                  <c:v>99.79</c:v>
                </c:pt>
                <c:pt idx="67">
                  <c:v>48.43</c:v>
                </c:pt>
                <c:pt idx="68">
                  <c:v>46.59</c:v>
                </c:pt>
                <c:pt idx="69">
                  <c:v>99.76</c:v>
                </c:pt>
                <c:pt idx="70">
                  <c:v>99.74</c:v>
                </c:pt>
                <c:pt idx="71">
                  <c:v>99.69</c:v>
                </c:pt>
                <c:pt idx="72">
                  <c:v>43.03</c:v>
                </c:pt>
                <c:pt idx="73">
                  <c:v>49.14</c:v>
                </c:pt>
                <c:pt idx="74">
                  <c:v>49.12</c:v>
                </c:pt>
                <c:pt idx="75">
                  <c:v>61.16</c:v>
                </c:pt>
                <c:pt idx="76">
                  <c:v>51.72</c:v>
                </c:pt>
                <c:pt idx="78">
                  <c:v>99.56</c:v>
                </c:pt>
                <c:pt idx="79">
                  <c:v>49.42</c:v>
                </c:pt>
                <c:pt idx="80">
                  <c:v>99.62</c:v>
                </c:pt>
                <c:pt idx="81">
                  <c:v>44.01</c:v>
                </c:pt>
                <c:pt idx="82">
                  <c:v>99.78</c:v>
                </c:pt>
                <c:pt idx="83">
                  <c:v>50.78</c:v>
                </c:pt>
                <c:pt idx="84">
                  <c:v>53.65</c:v>
                </c:pt>
                <c:pt idx="85">
                  <c:v>24.61</c:v>
                </c:pt>
                <c:pt idx="86">
                  <c:v>5.03</c:v>
                </c:pt>
                <c:pt idx="87">
                  <c:v>99.59</c:v>
                </c:pt>
                <c:pt idx="88">
                  <c:v>99.72</c:v>
                </c:pt>
                <c:pt idx="89">
                  <c:v>33.33</c:v>
                </c:pt>
                <c:pt idx="90">
                  <c:v>53.03</c:v>
                </c:pt>
                <c:pt idx="91">
                  <c:v>33.59</c:v>
                </c:pt>
                <c:pt idx="92">
                  <c:v>52.21</c:v>
                </c:pt>
                <c:pt idx="93">
                  <c:v>47.8</c:v>
                </c:pt>
                <c:pt idx="94">
                  <c:v>48.03</c:v>
                </c:pt>
                <c:pt idx="95">
                  <c:v>43.48</c:v>
                </c:pt>
                <c:pt idx="96">
                  <c:v>57.4</c:v>
                </c:pt>
                <c:pt idx="97">
                  <c:v>99.62</c:v>
                </c:pt>
                <c:pt idx="98">
                  <c:v>99.74</c:v>
                </c:pt>
                <c:pt idx="99">
                  <c:v>46.51</c:v>
                </c:pt>
                <c:pt idx="100">
                  <c:v>23.02</c:v>
                </c:pt>
                <c:pt idx="101">
                  <c:v>91.16999999999998</c:v>
                </c:pt>
                <c:pt idx="102">
                  <c:v>99.95</c:v>
                </c:pt>
                <c:pt idx="103">
                  <c:v>80.16999999999998</c:v>
                </c:pt>
                <c:pt idx="104">
                  <c:v>99.51</c:v>
                </c:pt>
                <c:pt idx="105">
                  <c:v>99.75</c:v>
                </c:pt>
                <c:pt idx="106">
                  <c:v>49.28</c:v>
                </c:pt>
                <c:pt idx="107">
                  <c:v>46.49</c:v>
                </c:pt>
                <c:pt idx="108">
                  <c:v>48.35</c:v>
                </c:pt>
                <c:pt idx="109">
                  <c:v>50.19</c:v>
                </c:pt>
                <c:pt idx="110">
                  <c:v>47.61</c:v>
                </c:pt>
                <c:pt idx="111">
                  <c:v>99.72</c:v>
                </c:pt>
                <c:pt idx="112">
                  <c:v>6.95</c:v>
                </c:pt>
                <c:pt idx="113">
                  <c:v>4.13</c:v>
                </c:pt>
                <c:pt idx="114">
                  <c:v>35.44</c:v>
                </c:pt>
                <c:pt idx="115">
                  <c:v>43.58</c:v>
                </c:pt>
                <c:pt idx="116">
                  <c:v>47.65</c:v>
                </c:pt>
                <c:pt idx="117">
                  <c:v>42.47</c:v>
                </c:pt>
                <c:pt idx="118">
                  <c:v>49.31</c:v>
                </c:pt>
                <c:pt idx="119">
                  <c:v>99.17999999999998</c:v>
                </c:pt>
                <c:pt idx="120">
                  <c:v>95.89</c:v>
                </c:pt>
                <c:pt idx="121">
                  <c:v>50.66</c:v>
                </c:pt>
                <c:pt idx="122">
                  <c:v>95.7</c:v>
                </c:pt>
                <c:pt idx="123">
                  <c:v>48.52</c:v>
                </c:pt>
                <c:pt idx="124">
                  <c:v>49.37</c:v>
                </c:pt>
                <c:pt idx="125">
                  <c:v>49.69</c:v>
                </c:pt>
                <c:pt idx="126">
                  <c:v>49.19</c:v>
                </c:pt>
                <c:pt idx="127">
                  <c:v>54.15</c:v>
                </c:pt>
                <c:pt idx="128">
                  <c:v>49.04</c:v>
                </c:pt>
                <c:pt idx="129">
                  <c:v>77.14</c:v>
                </c:pt>
                <c:pt idx="130">
                  <c:v>68.43</c:v>
                </c:pt>
                <c:pt idx="131">
                  <c:v>49.45</c:v>
                </c:pt>
                <c:pt idx="132">
                  <c:v>48.45</c:v>
                </c:pt>
                <c:pt idx="133">
                  <c:v>99.12</c:v>
                </c:pt>
                <c:pt idx="134">
                  <c:v>38.0</c:v>
                </c:pt>
                <c:pt idx="135">
                  <c:v>49.77</c:v>
                </c:pt>
                <c:pt idx="136">
                  <c:v>49.81</c:v>
                </c:pt>
                <c:pt idx="137">
                  <c:v>52.3</c:v>
                </c:pt>
                <c:pt idx="138">
                  <c:v>99.54</c:v>
                </c:pt>
                <c:pt idx="139">
                  <c:v>35.0</c:v>
                </c:pt>
                <c:pt idx="140">
                  <c:v>100.0</c:v>
                </c:pt>
                <c:pt idx="141">
                  <c:v>49.94</c:v>
                </c:pt>
                <c:pt idx="142">
                  <c:v>58.49</c:v>
                </c:pt>
                <c:pt idx="143">
                  <c:v>44.18</c:v>
                </c:pt>
                <c:pt idx="144">
                  <c:v>50.3</c:v>
                </c:pt>
                <c:pt idx="145">
                  <c:v>99.76</c:v>
                </c:pt>
                <c:pt idx="146">
                  <c:v>99.78</c:v>
                </c:pt>
                <c:pt idx="147">
                  <c:v>50.05</c:v>
                </c:pt>
                <c:pt idx="148">
                  <c:v>50.97</c:v>
                </c:pt>
                <c:pt idx="149">
                  <c:v>83.17999999999998</c:v>
                </c:pt>
                <c:pt idx="150">
                  <c:v>50.07</c:v>
                </c:pt>
                <c:pt idx="151">
                  <c:v>56.11</c:v>
                </c:pt>
                <c:pt idx="152">
                  <c:v>50.75</c:v>
                </c:pt>
                <c:pt idx="153">
                  <c:v>49.22</c:v>
                </c:pt>
                <c:pt idx="154">
                  <c:v>50.44</c:v>
                </c:pt>
                <c:pt idx="155">
                  <c:v>48.69</c:v>
                </c:pt>
                <c:pt idx="156">
                  <c:v>99.78</c:v>
                </c:pt>
                <c:pt idx="157">
                  <c:v>54.32</c:v>
                </c:pt>
                <c:pt idx="158">
                  <c:v>48.3</c:v>
                </c:pt>
                <c:pt idx="159">
                  <c:v>55.34</c:v>
                </c:pt>
                <c:pt idx="160">
                  <c:v>46.7</c:v>
                </c:pt>
                <c:pt idx="161">
                  <c:v>49.86</c:v>
                </c:pt>
                <c:pt idx="162">
                  <c:v>37.76</c:v>
                </c:pt>
                <c:pt idx="163">
                  <c:v>52.74</c:v>
                </c:pt>
                <c:pt idx="164">
                  <c:v>50.22</c:v>
                </c:pt>
                <c:pt idx="165">
                  <c:v>4.02</c:v>
                </c:pt>
                <c:pt idx="166">
                  <c:v>15.84</c:v>
                </c:pt>
                <c:pt idx="167">
                  <c:v>41.13</c:v>
                </c:pt>
                <c:pt idx="168">
                  <c:v>4.63</c:v>
                </c:pt>
                <c:pt idx="169">
                  <c:v>5.93</c:v>
                </c:pt>
                <c:pt idx="170">
                  <c:v>4.93</c:v>
                </c:pt>
                <c:pt idx="171">
                  <c:v>33.04</c:v>
                </c:pt>
                <c:pt idx="172">
                  <c:v>5.23</c:v>
                </c:pt>
                <c:pt idx="173">
                  <c:v>34.97</c:v>
                </c:pt>
                <c:pt idx="174">
                  <c:v>3.76</c:v>
                </c:pt>
                <c:pt idx="175">
                  <c:v>5.28</c:v>
                </c:pt>
                <c:pt idx="176">
                  <c:v>4.59</c:v>
                </c:pt>
                <c:pt idx="177">
                  <c:v>38.65</c:v>
                </c:pt>
                <c:pt idx="178">
                  <c:v>3.52</c:v>
                </c:pt>
                <c:pt idx="179">
                  <c:v>4.55</c:v>
                </c:pt>
                <c:pt idx="180">
                  <c:v>5.4</c:v>
                </c:pt>
                <c:pt idx="181">
                  <c:v>3.79</c:v>
                </c:pt>
                <c:pt idx="182">
                  <c:v>5.44</c:v>
                </c:pt>
                <c:pt idx="183">
                  <c:v>65.52</c:v>
                </c:pt>
                <c:pt idx="184">
                  <c:v>4.02</c:v>
                </c:pt>
                <c:pt idx="185">
                  <c:v>15.84</c:v>
                </c:pt>
                <c:pt idx="186">
                  <c:v>41.13</c:v>
                </c:pt>
                <c:pt idx="187">
                  <c:v>4.63</c:v>
                </c:pt>
                <c:pt idx="188">
                  <c:v>5.93</c:v>
                </c:pt>
                <c:pt idx="189">
                  <c:v>4.93</c:v>
                </c:pt>
                <c:pt idx="190">
                  <c:v>33.04</c:v>
                </c:pt>
                <c:pt idx="191">
                  <c:v>5.23</c:v>
                </c:pt>
                <c:pt idx="192">
                  <c:v>34.97</c:v>
                </c:pt>
                <c:pt idx="193">
                  <c:v>3.76</c:v>
                </c:pt>
                <c:pt idx="194">
                  <c:v>5.28</c:v>
                </c:pt>
                <c:pt idx="195">
                  <c:v>4.59</c:v>
                </c:pt>
                <c:pt idx="196">
                  <c:v>38.65</c:v>
                </c:pt>
                <c:pt idx="197">
                  <c:v>3.52</c:v>
                </c:pt>
                <c:pt idx="198">
                  <c:v>4.55</c:v>
                </c:pt>
                <c:pt idx="199">
                  <c:v>5.4</c:v>
                </c:pt>
                <c:pt idx="200">
                  <c:v>3.79</c:v>
                </c:pt>
                <c:pt idx="201">
                  <c:v>5.44</c:v>
                </c:pt>
                <c:pt idx="202">
                  <c:v>65.52</c:v>
                </c:pt>
                <c:pt idx="203">
                  <c:v>4.02</c:v>
                </c:pt>
                <c:pt idx="204">
                  <c:v>15.84</c:v>
                </c:pt>
                <c:pt idx="205">
                  <c:v>41.13</c:v>
                </c:pt>
                <c:pt idx="206">
                  <c:v>4.63</c:v>
                </c:pt>
                <c:pt idx="207">
                  <c:v>5.93</c:v>
                </c:pt>
                <c:pt idx="208">
                  <c:v>4.93</c:v>
                </c:pt>
                <c:pt idx="209">
                  <c:v>33.04</c:v>
                </c:pt>
                <c:pt idx="210">
                  <c:v>5.23</c:v>
                </c:pt>
                <c:pt idx="211">
                  <c:v>34.97</c:v>
                </c:pt>
                <c:pt idx="212">
                  <c:v>3.76</c:v>
                </c:pt>
                <c:pt idx="213">
                  <c:v>5.28</c:v>
                </c:pt>
                <c:pt idx="214">
                  <c:v>4.59</c:v>
                </c:pt>
                <c:pt idx="215">
                  <c:v>38.65</c:v>
                </c:pt>
                <c:pt idx="216">
                  <c:v>3.52</c:v>
                </c:pt>
                <c:pt idx="217">
                  <c:v>4.55</c:v>
                </c:pt>
                <c:pt idx="218">
                  <c:v>5.4</c:v>
                </c:pt>
                <c:pt idx="219">
                  <c:v>3.79</c:v>
                </c:pt>
                <c:pt idx="220">
                  <c:v>5.44</c:v>
                </c:pt>
                <c:pt idx="221">
                  <c:v>65.52</c:v>
                </c:pt>
                <c:pt idx="222">
                  <c:v>4.02</c:v>
                </c:pt>
                <c:pt idx="223">
                  <c:v>15.84</c:v>
                </c:pt>
                <c:pt idx="224">
                  <c:v>41.13</c:v>
                </c:pt>
                <c:pt idx="225">
                  <c:v>4.63</c:v>
                </c:pt>
                <c:pt idx="226">
                  <c:v>5.93</c:v>
                </c:pt>
                <c:pt idx="227">
                  <c:v>4.93</c:v>
                </c:pt>
                <c:pt idx="228">
                  <c:v>33.04</c:v>
                </c:pt>
                <c:pt idx="229">
                  <c:v>5.23</c:v>
                </c:pt>
                <c:pt idx="230">
                  <c:v>34.97</c:v>
                </c:pt>
                <c:pt idx="231">
                  <c:v>3.76</c:v>
                </c:pt>
                <c:pt idx="232">
                  <c:v>5.28</c:v>
                </c:pt>
                <c:pt idx="233">
                  <c:v>4.59</c:v>
                </c:pt>
                <c:pt idx="234">
                  <c:v>38.65</c:v>
                </c:pt>
                <c:pt idx="235">
                  <c:v>3.52</c:v>
                </c:pt>
                <c:pt idx="236">
                  <c:v>4.55</c:v>
                </c:pt>
                <c:pt idx="237">
                  <c:v>5.4</c:v>
                </c:pt>
                <c:pt idx="238">
                  <c:v>3.79</c:v>
                </c:pt>
                <c:pt idx="239">
                  <c:v>5.44</c:v>
                </c:pt>
                <c:pt idx="240">
                  <c:v>65.52</c:v>
                </c:pt>
                <c:pt idx="241">
                  <c:v>99.75</c:v>
                </c:pt>
                <c:pt idx="242">
                  <c:v>99.84</c:v>
                </c:pt>
                <c:pt idx="243">
                  <c:v>18.97</c:v>
                </c:pt>
                <c:pt idx="244">
                  <c:v>16.82999999999999</c:v>
                </c:pt>
                <c:pt idx="245">
                  <c:v>24.48</c:v>
                </c:pt>
                <c:pt idx="246">
                  <c:v>51.56</c:v>
                </c:pt>
                <c:pt idx="247">
                  <c:v>46.76</c:v>
                </c:pt>
                <c:pt idx="248">
                  <c:v>50.84</c:v>
                </c:pt>
                <c:pt idx="249">
                  <c:v>99.75</c:v>
                </c:pt>
                <c:pt idx="250">
                  <c:v>5.649999999999998</c:v>
                </c:pt>
                <c:pt idx="251">
                  <c:v>99.84</c:v>
                </c:pt>
                <c:pt idx="252">
                  <c:v>18.97</c:v>
                </c:pt>
                <c:pt idx="253">
                  <c:v>16.82999999999999</c:v>
                </c:pt>
                <c:pt idx="254">
                  <c:v>24.48</c:v>
                </c:pt>
                <c:pt idx="255">
                  <c:v>51.56</c:v>
                </c:pt>
                <c:pt idx="256">
                  <c:v>46.76</c:v>
                </c:pt>
                <c:pt idx="257">
                  <c:v>50.84</c:v>
                </c:pt>
                <c:pt idx="258">
                  <c:v>5.49</c:v>
                </c:pt>
                <c:pt idx="259">
                  <c:v>5.55</c:v>
                </c:pt>
                <c:pt idx="260">
                  <c:v>99.75</c:v>
                </c:pt>
                <c:pt idx="261">
                  <c:v>50.67</c:v>
                </c:pt>
                <c:pt idx="262">
                  <c:v>52.95</c:v>
                </c:pt>
                <c:pt idx="263">
                  <c:v>51.6</c:v>
                </c:pt>
                <c:pt idx="264">
                  <c:v>48.7</c:v>
                </c:pt>
                <c:pt idx="265">
                  <c:v>51.7</c:v>
                </c:pt>
                <c:pt idx="266">
                  <c:v>5.49</c:v>
                </c:pt>
                <c:pt idx="267">
                  <c:v>5.55</c:v>
                </c:pt>
                <c:pt idx="268">
                  <c:v>99.75</c:v>
                </c:pt>
                <c:pt idx="269">
                  <c:v>50.67</c:v>
                </c:pt>
                <c:pt idx="270">
                  <c:v>52.95</c:v>
                </c:pt>
                <c:pt idx="271">
                  <c:v>51.6</c:v>
                </c:pt>
                <c:pt idx="272">
                  <c:v>48.7</c:v>
                </c:pt>
                <c:pt idx="273">
                  <c:v>51.7</c:v>
                </c:pt>
                <c:pt idx="274">
                  <c:v>49.63</c:v>
                </c:pt>
                <c:pt idx="275">
                  <c:v>99.43</c:v>
                </c:pt>
                <c:pt idx="276">
                  <c:v>6.25</c:v>
                </c:pt>
                <c:pt idx="277">
                  <c:v>9.92</c:v>
                </c:pt>
                <c:pt idx="278">
                  <c:v>39.52</c:v>
                </c:pt>
                <c:pt idx="279">
                  <c:v>99.67999999999998</c:v>
                </c:pt>
                <c:pt idx="280">
                  <c:v>11.21</c:v>
                </c:pt>
                <c:pt idx="281">
                  <c:v>38.91</c:v>
                </c:pt>
                <c:pt idx="282">
                  <c:v>50.22</c:v>
                </c:pt>
                <c:pt idx="283">
                  <c:v>48.66</c:v>
                </c:pt>
                <c:pt idx="284">
                  <c:v>49.43</c:v>
                </c:pt>
                <c:pt idx="285">
                  <c:v>50.15</c:v>
                </c:pt>
                <c:pt idx="286">
                  <c:v>49.25</c:v>
                </c:pt>
                <c:pt idx="287">
                  <c:v>50.53</c:v>
                </c:pt>
                <c:pt idx="288">
                  <c:v>60.88</c:v>
                </c:pt>
                <c:pt idx="289">
                  <c:v>66.4</c:v>
                </c:pt>
                <c:pt idx="290">
                  <c:v>49.63</c:v>
                </c:pt>
                <c:pt idx="291">
                  <c:v>99.43</c:v>
                </c:pt>
                <c:pt idx="292">
                  <c:v>6.25</c:v>
                </c:pt>
                <c:pt idx="293">
                  <c:v>9.92</c:v>
                </c:pt>
                <c:pt idx="294">
                  <c:v>39.52</c:v>
                </c:pt>
                <c:pt idx="295">
                  <c:v>99.67999999999998</c:v>
                </c:pt>
                <c:pt idx="296">
                  <c:v>11.21</c:v>
                </c:pt>
                <c:pt idx="297">
                  <c:v>38.91</c:v>
                </c:pt>
                <c:pt idx="298">
                  <c:v>50.22</c:v>
                </c:pt>
                <c:pt idx="299">
                  <c:v>48.66</c:v>
                </c:pt>
                <c:pt idx="300">
                  <c:v>49.43</c:v>
                </c:pt>
                <c:pt idx="301">
                  <c:v>50.15</c:v>
                </c:pt>
                <c:pt idx="302">
                  <c:v>49.25</c:v>
                </c:pt>
                <c:pt idx="303">
                  <c:v>50.53</c:v>
                </c:pt>
                <c:pt idx="304">
                  <c:v>60.88</c:v>
                </c:pt>
                <c:pt idx="305">
                  <c:v>66.4</c:v>
                </c:pt>
                <c:pt idx="306">
                  <c:v>36.53</c:v>
                </c:pt>
                <c:pt idx="307">
                  <c:v>9.98</c:v>
                </c:pt>
                <c:pt idx="308">
                  <c:v>57.12</c:v>
                </c:pt>
                <c:pt idx="309">
                  <c:v>99.74</c:v>
                </c:pt>
                <c:pt idx="310">
                  <c:v>41.59</c:v>
                </c:pt>
                <c:pt idx="311">
                  <c:v>51.45</c:v>
                </c:pt>
                <c:pt idx="312">
                  <c:v>99.66</c:v>
                </c:pt>
                <c:pt idx="313">
                  <c:v>31.91</c:v>
                </c:pt>
                <c:pt idx="314">
                  <c:v>54.37</c:v>
                </c:pt>
                <c:pt idx="315">
                  <c:v>36.53</c:v>
                </c:pt>
                <c:pt idx="316">
                  <c:v>9.98</c:v>
                </c:pt>
                <c:pt idx="317">
                  <c:v>57.12</c:v>
                </c:pt>
                <c:pt idx="318">
                  <c:v>99.74</c:v>
                </c:pt>
                <c:pt idx="319">
                  <c:v>41.59</c:v>
                </c:pt>
                <c:pt idx="320">
                  <c:v>51.45</c:v>
                </c:pt>
                <c:pt idx="321">
                  <c:v>99.66</c:v>
                </c:pt>
                <c:pt idx="322">
                  <c:v>31.91</c:v>
                </c:pt>
                <c:pt idx="323">
                  <c:v>54.37</c:v>
                </c:pt>
              </c:numCache>
            </c:numRef>
          </c:yVal>
          <c:extLst xmlns:c16r2="http://schemas.microsoft.com/office/drawing/2015/06/chart">
            <c:ext xmlns:c16="http://schemas.microsoft.com/office/drawing/2014/chart" uri="{C3380CC4-5D6E-409C-BE32-E72D297353CC}">
              <c16:uniqueId val="{00000001-F6A9-4CDB-BF67-9B5D6675D7EA}"/>
            </c:ext>
          </c:extLst>
        </c:ser>
        <c:axId val="370636680"/>
        <c:axId val="370644376"/>
      </c:scatterChart>
      <c:valAx>
        <c:axId val="370636680"/>
        <c:scaling>
          <c:orientation val="minMax"/>
          <c:max val="100.0"/>
          <c:min val="0.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TSCA/HC %VAF</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70644376"/>
        <c:crosses val="autoZero"/>
        <c:crossBetween val="midCat"/>
      </c:valAx>
      <c:valAx>
        <c:axId val="370644376"/>
        <c:scaling>
          <c:orientation val="minMax"/>
          <c:max val="100.0"/>
          <c:min val="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QiaSeq %VAF</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370636680"/>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US"/>
              <a:t>TSCA</a:t>
            </a:r>
            <a:r>
              <a:rPr lang="en-US" baseline="0"/>
              <a:t> MGP/HC</a:t>
            </a:r>
            <a:r>
              <a:rPr lang="en-US"/>
              <a:t> vs QiaSeq LGP (all data)</a:t>
            </a:r>
          </a:p>
        </c:rich>
      </c:tx>
      <c:layout/>
      <c:spPr>
        <a:noFill/>
        <a:ln>
          <a:noFill/>
        </a:ln>
        <a:effectLst/>
      </c:spPr>
    </c:title>
    <c:plotArea>
      <c:layout/>
      <c:scatterChart>
        <c:scatterStyle val="lineMarker"/>
        <c:ser>
          <c:idx val="0"/>
          <c:order val="0"/>
          <c:tx>
            <c:strRef>
              <c:f>'MGP vs LGP'!$Q$1</c:f>
              <c:strCache>
                <c:ptCount val="1"/>
                <c:pt idx="0">
                  <c:v>QiaSeq LGP</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C000"/>
                </a:solidFill>
                <a:prstDash val="solid"/>
              </a:ln>
              <a:effectLst/>
            </c:spPr>
            <c:trendlineType val="linear"/>
            <c:backward val="3.0"/>
            <c:dispRSqr val="1"/>
            <c:dispEq val="1"/>
            <c:trendlineLbl>
              <c:layout>
                <c:manualLayout>
                  <c:x val="-0.106572625918547"/>
                  <c:y val="0.0110921985815603"/>
                </c:manualLayout>
              </c:layout>
              <c:numFmt formatCode="General" sourceLinked="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trendlineLbl>
          </c:trendline>
          <c:xVal>
            <c:numRef>
              <c:f>'MGP vs LGP'!$P$2:$P$57</c:f>
              <c:numCache>
                <c:formatCode>General</c:formatCode>
                <c:ptCount val="56"/>
                <c:pt idx="0">
                  <c:v>15.84</c:v>
                </c:pt>
                <c:pt idx="1">
                  <c:v>4.59</c:v>
                </c:pt>
                <c:pt idx="2">
                  <c:v>3.52</c:v>
                </c:pt>
                <c:pt idx="3">
                  <c:v>5.4</c:v>
                </c:pt>
                <c:pt idx="4">
                  <c:v>41.13</c:v>
                </c:pt>
                <c:pt idx="5">
                  <c:v>5.93</c:v>
                </c:pt>
                <c:pt idx="6">
                  <c:v>4.93</c:v>
                </c:pt>
                <c:pt idx="7">
                  <c:v>15.84</c:v>
                </c:pt>
                <c:pt idx="8">
                  <c:v>4.59</c:v>
                </c:pt>
                <c:pt idx="9">
                  <c:v>3.52</c:v>
                </c:pt>
                <c:pt idx="10">
                  <c:v>5.4</c:v>
                </c:pt>
                <c:pt idx="11">
                  <c:v>41.13</c:v>
                </c:pt>
                <c:pt idx="12">
                  <c:v>5.93</c:v>
                </c:pt>
                <c:pt idx="13">
                  <c:v>4.93</c:v>
                </c:pt>
                <c:pt idx="14">
                  <c:v>15.84</c:v>
                </c:pt>
                <c:pt idx="15">
                  <c:v>4.59</c:v>
                </c:pt>
                <c:pt idx="16">
                  <c:v>3.52</c:v>
                </c:pt>
                <c:pt idx="17">
                  <c:v>5.4</c:v>
                </c:pt>
                <c:pt idx="18">
                  <c:v>41.13</c:v>
                </c:pt>
                <c:pt idx="19">
                  <c:v>5.93</c:v>
                </c:pt>
                <c:pt idx="20">
                  <c:v>4.93</c:v>
                </c:pt>
                <c:pt idx="21">
                  <c:v>15.84</c:v>
                </c:pt>
                <c:pt idx="22">
                  <c:v>4.59</c:v>
                </c:pt>
                <c:pt idx="23">
                  <c:v>3.52</c:v>
                </c:pt>
                <c:pt idx="24">
                  <c:v>5.4</c:v>
                </c:pt>
                <c:pt idx="25">
                  <c:v>41.13</c:v>
                </c:pt>
                <c:pt idx="26">
                  <c:v>5.93</c:v>
                </c:pt>
                <c:pt idx="27">
                  <c:v>4.93</c:v>
                </c:pt>
                <c:pt idx="28">
                  <c:v>24.48</c:v>
                </c:pt>
                <c:pt idx="29">
                  <c:v>51.56</c:v>
                </c:pt>
                <c:pt idx="30">
                  <c:v>99.75</c:v>
                </c:pt>
                <c:pt idx="31">
                  <c:v>24.48</c:v>
                </c:pt>
                <c:pt idx="32">
                  <c:v>51.56</c:v>
                </c:pt>
                <c:pt idx="33">
                  <c:v>99.75</c:v>
                </c:pt>
                <c:pt idx="34">
                  <c:v>50.67</c:v>
                </c:pt>
                <c:pt idx="35">
                  <c:v>52.95</c:v>
                </c:pt>
                <c:pt idx="36">
                  <c:v>51.6</c:v>
                </c:pt>
                <c:pt idx="37">
                  <c:v>50.67</c:v>
                </c:pt>
                <c:pt idx="38">
                  <c:v>52.95</c:v>
                </c:pt>
                <c:pt idx="39">
                  <c:v>51.6</c:v>
                </c:pt>
                <c:pt idx="40">
                  <c:v>48.66</c:v>
                </c:pt>
                <c:pt idx="41">
                  <c:v>49.43</c:v>
                </c:pt>
                <c:pt idx="42">
                  <c:v>50.15</c:v>
                </c:pt>
                <c:pt idx="43">
                  <c:v>50.53</c:v>
                </c:pt>
                <c:pt idx="44">
                  <c:v>99.43</c:v>
                </c:pt>
                <c:pt idx="45">
                  <c:v>48.66</c:v>
                </c:pt>
                <c:pt idx="46">
                  <c:v>49.43</c:v>
                </c:pt>
                <c:pt idx="47">
                  <c:v>50.15</c:v>
                </c:pt>
                <c:pt idx="48">
                  <c:v>50.53</c:v>
                </c:pt>
                <c:pt idx="49">
                  <c:v>99.43</c:v>
                </c:pt>
                <c:pt idx="50">
                  <c:v>41.59</c:v>
                </c:pt>
                <c:pt idx="51">
                  <c:v>99.66</c:v>
                </c:pt>
                <c:pt idx="52">
                  <c:v>57.12</c:v>
                </c:pt>
                <c:pt idx="53">
                  <c:v>41.59</c:v>
                </c:pt>
                <c:pt idx="54">
                  <c:v>99.66</c:v>
                </c:pt>
                <c:pt idx="55">
                  <c:v>57.12</c:v>
                </c:pt>
              </c:numCache>
            </c:numRef>
          </c:xVal>
          <c:yVal>
            <c:numRef>
              <c:f>'MGP vs LGP'!$Q$2:$Q$57</c:f>
              <c:numCache>
                <c:formatCode>General</c:formatCode>
                <c:ptCount val="56"/>
                <c:pt idx="0">
                  <c:v>8.460000000000002</c:v>
                </c:pt>
                <c:pt idx="1">
                  <c:v>5.63</c:v>
                </c:pt>
                <c:pt idx="2">
                  <c:v>4.39</c:v>
                </c:pt>
                <c:pt idx="3">
                  <c:v>4.33</c:v>
                </c:pt>
                <c:pt idx="4">
                  <c:v>40.48</c:v>
                </c:pt>
                <c:pt idx="5">
                  <c:v>6.659999999999999</c:v>
                </c:pt>
                <c:pt idx="6">
                  <c:v>4.67</c:v>
                </c:pt>
                <c:pt idx="7">
                  <c:v>14.58</c:v>
                </c:pt>
                <c:pt idx="8">
                  <c:v>4.42</c:v>
                </c:pt>
                <c:pt idx="9">
                  <c:v>4.689999999999999</c:v>
                </c:pt>
                <c:pt idx="10">
                  <c:v>4.54</c:v>
                </c:pt>
                <c:pt idx="11">
                  <c:v>35.71000000000001</c:v>
                </c:pt>
                <c:pt idx="12">
                  <c:v>5.47</c:v>
                </c:pt>
                <c:pt idx="13">
                  <c:v>5.770000000000001</c:v>
                </c:pt>
                <c:pt idx="14">
                  <c:v>7.290000000000001</c:v>
                </c:pt>
                <c:pt idx="15">
                  <c:v>4.05</c:v>
                </c:pt>
                <c:pt idx="16">
                  <c:v>5.78</c:v>
                </c:pt>
                <c:pt idx="17">
                  <c:v>4.8</c:v>
                </c:pt>
                <c:pt idx="18">
                  <c:v>39.44</c:v>
                </c:pt>
                <c:pt idx="19">
                  <c:v>6.79</c:v>
                </c:pt>
                <c:pt idx="20">
                  <c:v>4.73</c:v>
                </c:pt>
                <c:pt idx="21">
                  <c:v>9.710000000000001</c:v>
                </c:pt>
                <c:pt idx="22">
                  <c:v>5.609999999999998</c:v>
                </c:pt>
                <c:pt idx="23">
                  <c:v>3.89</c:v>
                </c:pt>
                <c:pt idx="24">
                  <c:v>4.569999999999998</c:v>
                </c:pt>
                <c:pt idx="25">
                  <c:v>40.01</c:v>
                </c:pt>
                <c:pt idx="26">
                  <c:v>4.270000000000001</c:v>
                </c:pt>
                <c:pt idx="27">
                  <c:v>5.95</c:v>
                </c:pt>
                <c:pt idx="28">
                  <c:v>26.75</c:v>
                </c:pt>
                <c:pt idx="29">
                  <c:v>51.52</c:v>
                </c:pt>
                <c:pt idx="30">
                  <c:v>99.04</c:v>
                </c:pt>
                <c:pt idx="31">
                  <c:v>23.54999999999999</c:v>
                </c:pt>
                <c:pt idx="32">
                  <c:v>50.04</c:v>
                </c:pt>
                <c:pt idx="33">
                  <c:v>98.53</c:v>
                </c:pt>
                <c:pt idx="34">
                  <c:v>51.79000000000001</c:v>
                </c:pt>
                <c:pt idx="35">
                  <c:v>47.09</c:v>
                </c:pt>
                <c:pt idx="36">
                  <c:v>49.68</c:v>
                </c:pt>
                <c:pt idx="37">
                  <c:v>50.99</c:v>
                </c:pt>
                <c:pt idx="38">
                  <c:v>50.63000000000001</c:v>
                </c:pt>
                <c:pt idx="39">
                  <c:v>52.39</c:v>
                </c:pt>
                <c:pt idx="40">
                  <c:v>46.33</c:v>
                </c:pt>
                <c:pt idx="41">
                  <c:v>46.89</c:v>
                </c:pt>
                <c:pt idx="42">
                  <c:v>49.52</c:v>
                </c:pt>
                <c:pt idx="43">
                  <c:v>51.69000000000001</c:v>
                </c:pt>
                <c:pt idx="44">
                  <c:v>98.16</c:v>
                </c:pt>
                <c:pt idx="45">
                  <c:v>44.59</c:v>
                </c:pt>
                <c:pt idx="46">
                  <c:v>47.02</c:v>
                </c:pt>
                <c:pt idx="47">
                  <c:v>47.07</c:v>
                </c:pt>
                <c:pt idx="48">
                  <c:v>47.03</c:v>
                </c:pt>
                <c:pt idx="49">
                  <c:v>93.66</c:v>
                </c:pt>
                <c:pt idx="50">
                  <c:v>39.54</c:v>
                </c:pt>
                <c:pt idx="51">
                  <c:v>99.41</c:v>
                </c:pt>
                <c:pt idx="52">
                  <c:v>51.74000000000001</c:v>
                </c:pt>
                <c:pt idx="53">
                  <c:v>39.43</c:v>
                </c:pt>
                <c:pt idx="54">
                  <c:v>99.17999999999998</c:v>
                </c:pt>
                <c:pt idx="55">
                  <c:v>48.66</c:v>
                </c:pt>
              </c:numCache>
            </c:numRef>
          </c:yVal>
          <c:extLst xmlns:c16r2="http://schemas.microsoft.com/office/drawing/2015/06/chart">
            <c:ext xmlns:c16="http://schemas.microsoft.com/office/drawing/2014/chart" uri="{C3380CC4-5D6E-409C-BE32-E72D297353CC}">
              <c16:uniqueId val="{00000001-8754-463F-85F2-17C08149691F}"/>
            </c:ext>
          </c:extLst>
        </c:ser>
        <c:axId val="275952488"/>
        <c:axId val="275961656"/>
      </c:scatterChart>
      <c:valAx>
        <c:axId val="275952488"/>
        <c:scaling>
          <c:orientation val="minMax"/>
          <c:max val="100.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TSCA</a:t>
                </a:r>
                <a:r>
                  <a:rPr lang="en-GB" baseline="0"/>
                  <a:t> MGP %VAF</a:t>
                </a:r>
                <a:endParaRPr lang="en-GB"/>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275961656"/>
        <c:crosses val="autoZero"/>
        <c:crossBetween val="midCat"/>
      </c:valAx>
      <c:valAx>
        <c:axId val="275961656"/>
        <c:scaling>
          <c:orientation val="minMax"/>
          <c:max val="100.0"/>
          <c:min val="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QiaSeq LGP %VAF</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275952488"/>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US"/>
              <a:t>Inter-assay precision</a:t>
            </a:r>
          </a:p>
        </c:rich>
      </c:tx>
      <c:layout/>
      <c:spPr>
        <a:noFill/>
        <a:ln>
          <a:noFill/>
        </a:ln>
        <a:effectLst/>
      </c:spPr>
    </c:title>
    <c:plotArea>
      <c:layout/>
      <c:scatterChart>
        <c:scatterStyle val="lineMarker"/>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C000"/>
                </a:solidFill>
                <a:prstDash val="solid"/>
              </a:ln>
              <a:effectLst/>
            </c:spPr>
            <c:trendlineType val="linear"/>
            <c:forward val="5.0"/>
            <c:backward val="3.2"/>
            <c:dispRSqr val="1"/>
            <c:dispEq val="1"/>
            <c:trendlineLbl>
              <c:layout>
                <c:manualLayout>
                  <c:x val="-0.0957317187941149"/>
                  <c:y val="0.00764764764764765"/>
                </c:manualLayout>
              </c:layout>
              <c:numFmt formatCode="General" sourceLinked="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trendlineLbl>
          </c:trendline>
          <c:xVal>
            <c:numRef>
              <c:f>'Inter withsamples on MO HO'!$D$3:$D$92</c:f>
              <c:numCache>
                <c:formatCode>0.0</c:formatCode>
                <c:ptCount val="90"/>
                <c:pt idx="0">
                  <c:v>30.0</c:v>
                </c:pt>
                <c:pt idx="1">
                  <c:v>6.0</c:v>
                </c:pt>
                <c:pt idx="2">
                  <c:v>65.0</c:v>
                </c:pt>
                <c:pt idx="3">
                  <c:v>5.0</c:v>
                </c:pt>
                <c:pt idx="4">
                  <c:v>6.0</c:v>
                </c:pt>
                <c:pt idx="5">
                  <c:v>5.0</c:v>
                </c:pt>
                <c:pt idx="6">
                  <c:v>5.0</c:v>
                </c:pt>
                <c:pt idx="7">
                  <c:v>9.0</c:v>
                </c:pt>
                <c:pt idx="8">
                  <c:v>33.0</c:v>
                </c:pt>
                <c:pt idx="9">
                  <c:v>5.0</c:v>
                </c:pt>
                <c:pt idx="10">
                  <c:v>5.0</c:v>
                </c:pt>
                <c:pt idx="11">
                  <c:v>5.0</c:v>
                </c:pt>
                <c:pt idx="12">
                  <c:v>5.0</c:v>
                </c:pt>
                <c:pt idx="13">
                  <c:v>39.0</c:v>
                </c:pt>
                <c:pt idx="14">
                  <c:v>5.0</c:v>
                </c:pt>
                <c:pt idx="15">
                  <c:v>11.0</c:v>
                </c:pt>
                <c:pt idx="16">
                  <c:v>34.0</c:v>
                </c:pt>
                <c:pt idx="17">
                  <c:v>5.0</c:v>
                </c:pt>
                <c:pt idx="18">
                  <c:v>4.0</c:v>
                </c:pt>
                <c:pt idx="19">
                  <c:v>6.0</c:v>
                </c:pt>
                <c:pt idx="20">
                  <c:v>26.0</c:v>
                </c:pt>
                <c:pt idx="21">
                  <c:v>6.0</c:v>
                </c:pt>
                <c:pt idx="22">
                  <c:v>65.0</c:v>
                </c:pt>
                <c:pt idx="23">
                  <c:v>7.0</c:v>
                </c:pt>
                <c:pt idx="24">
                  <c:v>5.0</c:v>
                </c:pt>
                <c:pt idx="25">
                  <c:v>5.0</c:v>
                </c:pt>
                <c:pt idx="26">
                  <c:v>5.0</c:v>
                </c:pt>
                <c:pt idx="27">
                  <c:v>10.0</c:v>
                </c:pt>
                <c:pt idx="28">
                  <c:v>32.0</c:v>
                </c:pt>
                <c:pt idx="29">
                  <c:v>4.0</c:v>
                </c:pt>
                <c:pt idx="30">
                  <c:v>5.0</c:v>
                </c:pt>
                <c:pt idx="31">
                  <c:v>5.0</c:v>
                </c:pt>
                <c:pt idx="32">
                  <c:v>4.0</c:v>
                </c:pt>
                <c:pt idx="33">
                  <c:v>41.0</c:v>
                </c:pt>
                <c:pt idx="34">
                  <c:v>5.0</c:v>
                </c:pt>
                <c:pt idx="35">
                  <c:v>10.0</c:v>
                </c:pt>
                <c:pt idx="36">
                  <c:v>34.0</c:v>
                </c:pt>
                <c:pt idx="37">
                  <c:v>6.0</c:v>
                </c:pt>
                <c:pt idx="38">
                  <c:v>5.0</c:v>
                </c:pt>
                <c:pt idx="39">
                  <c:v>5.0</c:v>
                </c:pt>
                <c:pt idx="40">
                  <c:v>28.0</c:v>
                </c:pt>
                <c:pt idx="41">
                  <c:v>5.0</c:v>
                </c:pt>
                <c:pt idx="42">
                  <c:v>67.0</c:v>
                </c:pt>
                <c:pt idx="43">
                  <c:v>4.0</c:v>
                </c:pt>
                <c:pt idx="44">
                  <c:v>4.0</c:v>
                </c:pt>
                <c:pt idx="45">
                  <c:v>4.0</c:v>
                </c:pt>
                <c:pt idx="46">
                  <c:v>6.0</c:v>
                </c:pt>
                <c:pt idx="47">
                  <c:v>11.0</c:v>
                </c:pt>
                <c:pt idx="48">
                  <c:v>33.0</c:v>
                </c:pt>
                <c:pt idx="49">
                  <c:v>5.0</c:v>
                </c:pt>
                <c:pt idx="50">
                  <c:v>5.0</c:v>
                </c:pt>
                <c:pt idx="51">
                  <c:v>4.0</c:v>
                </c:pt>
                <c:pt idx="52">
                  <c:v>5.0</c:v>
                </c:pt>
                <c:pt idx="53">
                  <c:v>37.0</c:v>
                </c:pt>
                <c:pt idx="54">
                  <c:v>6.0</c:v>
                </c:pt>
                <c:pt idx="55">
                  <c:v>9.0</c:v>
                </c:pt>
                <c:pt idx="56">
                  <c:v>29.0</c:v>
                </c:pt>
                <c:pt idx="57">
                  <c:v>5.0</c:v>
                </c:pt>
                <c:pt idx="58">
                  <c:v>5.0</c:v>
                </c:pt>
                <c:pt idx="59">
                  <c:v>6.0</c:v>
                </c:pt>
                <c:pt idx="60">
                  <c:v>29.0</c:v>
                </c:pt>
                <c:pt idx="61">
                  <c:v>4.0</c:v>
                </c:pt>
                <c:pt idx="62">
                  <c:v>66.0</c:v>
                </c:pt>
                <c:pt idx="63">
                  <c:v>3.0</c:v>
                </c:pt>
                <c:pt idx="64">
                  <c:v>5.0</c:v>
                </c:pt>
                <c:pt idx="65">
                  <c:v>5.0</c:v>
                </c:pt>
                <c:pt idx="66">
                  <c:v>5.0</c:v>
                </c:pt>
                <c:pt idx="67">
                  <c:v>12.0</c:v>
                </c:pt>
                <c:pt idx="68">
                  <c:v>32.0</c:v>
                </c:pt>
                <c:pt idx="69">
                  <c:v>4.0</c:v>
                </c:pt>
                <c:pt idx="70">
                  <c:v>6.0</c:v>
                </c:pt>
                <c:pt idx="71">
                  <c:v>5.0</c:v>
                </c:pt>
                <c:pt idx="72">
                  <c:v>4.0</c:v>
                </c:pt>
                <c:pt idx="73">
                  <c:v>41.0</c:v>
                </c:pt>
                <c:pt idx="74">
                  <c:v>5.0</c:v>
                </c:pt>
                <c:pt idx="75">
                  <c:v>11.0</c:v>
                </c:pt>
                <c:pt idx="76">
                  <c:v>35.0</c:v>
                </c:pt>
                <c:pt idx="77">
                  <c:v>6.0</c:v>
                </c:pt>
                <c:pt idx="78">
                  <c:v>5.0</c:v>
                </c:pt>
                <c:pt idx="79">
                  <c:v>5.0</c:v>
                </c:pt>
                <c:pt idx="80">
                  <c:v>18.0</c:v>
                </c:pt>
                <c:pt idx="81">
                  <c:v>20.0</c:v>
                </c:pt>
                <c:pt idx="82">
                  <c:v>26.0</c:v>
                </c:pt>
                <c:pt idx="83">
                  <c:v>24.0</c:v>
                </c:pt>
                <c:pt idx="84">
                  <c:v>18.0</c:v>
                </c:pt>
                <c:pt idx="85">
                  <c:v>20.0</c:v>
                </c:pt>
                <c:pt idx="86">
                  <c:v>20.0</c:v>
                </c:pt>
                <c:pt idx="87">
                  <c:v>20.0</c:v>
                </c:pt>
                <c:pt idx="88">
                  <c:v>4.0</c:v>
                </c:pt>
                <c:pt idx="89">
                  <c:v>4.0</c:v>
                </c:pt>
              </c:numCache>
            </c:numRef>
          </c:xVal>
          <c:yVal>
            <c:numRef>
              <c:f>'Inter withsamples on MO HO'!$E$3:$E$92</c:f>
              <c:numCache>
                <c:formatCode>0.0</c:formatCode>
                <c:ptCount val="90"/>
                <c:pt idx="0">
                  <c:v>31.0</c:v>
                </c:pt>
                <c:pt idx="1">
                  <c:v>7.0</c:v>
                </c:pt>
                <c:pt idx="2">
                  <c:v>68.0</c:v>
                </c:pt>
                <c:pt idx="3">
                  <c:v>5.0</c:v>
                </c:pt>
                <c:pt idx="4">
                  <c:v>5.0</c:v>
                </c:pt>
                <c:pt idx="5">
                  <c:v>5.0</c:v>
                </c:pt>
                <c:pt idx="6">
                  <c:v>4.0</c:v>
                </c:pt>
                <c:pt idx="7">
                  <c:v>9.0</c:v>
                </c:pt>
                <c:pt idx="8">
                  <c:v>33.0</c:v>
                </c:pt>
                <c:pt idx="9">
                  <c:v>6.0</c:v>
                </c:pt>
                <c:pt idx="10">
                  <c:v>5.0</c:v>
                </c:pt>
                <c:pt idx="11">
                  <c:v>5.0</c:v>
                </c:pt>
                <c:pt idx="12">
                  <c:v>5.0</c:v>
                </c:pt>
                <c:pt idx="13">
                  <c:v>40.0</c:v>
                </c:pt>
                <c:pt idx="14">
                  <c:v>4.0</c:v>
                </c:pt>
                <c:pt idx="15">
                  <c:v>11.0</c:v>
                </c:pt>
                <c:pt idx="16">
                  <c:v>33.0</c:v>
                </c:pt>
                <c:pt idx="17">
                  <c:v>5.0</c:v>
                </c:pt>
                <c:pt idx="18">
                  <c:v>4.0</c:v>
                </c:pt>
                <c:pt idx="19">
                  <c:v>5.0</c:v>
                </c:pt>
                <c:pt idx="20">
                  <c:v>29.0</c:v>
                </c:pt>
                <c:pt idx="21">
                  <c:v>6.0</c:v>
                </c:pt>
                <c:pt idx="22">
                  <c:v>67.0</c:v>
                </c:pt>
                <c:pt idx="23">
                  <c:v>7.0</c:v>
                </c:pt>
                <c:pt idx="24">
                  <c:v>5.0</c:v>
                </c:pt>
                <c:pt idx="25">
                  <c:v>5.0</c:v>
                </c:pt>
                <c:pt idx="26">
                  <c:v>5.0</c:v>
                </c:pt>
                <c:pt idx="27">
                  <c:v>11.0</c:v>
                </c:pt>
                <c:pt idx="28">
                  <c:v>36.0</c:v>
                </c:pt>
                <c:pt idx="29">
                  <c:v>3.0</c:v>
                </c:pt>
                <c:pt idx="30">
                  <c:v>5.0</c:v>
                </c:pt>
                <c:pt idx="31">
                  <c:v>4.0</c:v>
                </c:pt>
                <c:pt idx="32">
                  <c:v>5.0</c:v>
                </c:pt>
                <c:pt idx="33">
                  <c:v>41.0</c:v>
                </c:pt>
                <c:pt idx="34">
                  <c:v>4.0</c:v>
                </c:pt>
                <c:pt idx="35">
                  <c:v>10.0</c:v>
                </c:pt>
                <c:pt idx="36">
                  <c:v>37.0</c:v>
                </c:pt>
                <c:pt idx="37">
                  <c:v>6.0</c:v>
                </c:pt>
                <c:pt idx="38">
                  <c:v>5.0</c:v>
                </c:pt>
                <c:pt idx="39">
                  <c:v>5.0</c:v>
                </c:pt>
                <c:pt idx="40">
                  <c:v>31.0</c:v>
                </c:pt>
                <c:pt idx="41">
                  <c:v>5.0</c:v>
                </c:pt>
                <c:pt idx="42">
                  <c:v>64.0</c:v>
                </c:pt>
                <c:pt idx="43">
                  <c:v>5.0</c:v>
                </c:pt>
                <c:pt idx="44">
                  <c:v>5.0</c:v>
                </c:pt>
                <c:pt idx="45">
                  <c:v>4.0</c:v>
                </c:pt>
                <c:pt idx="46">
                  <c:v>6.0</c:v>
                </c:pt>
                <c:pt idx="47">
                  <c:v>9.0</c:v>
                </c:pt>
                <c:pt idx="48">
                  <c:v>33.0</c:v>
                </c:pt>
                <c:pt idx="49">
                  <c:v>5.0</c:v>
                </c:pt>
                <c:pt idx="50">
                  <c:v>3.0</c:v>
                </c:pt>
                <c:pt idx="51">
                  <c:v>5.0</c:v>
                </c:pt>
                <c:pt idx="52">
                  <c:v>4.0</c:v>
                </c:pt>
                <c:pt idx="53">
                  <c:v>40.0</c:v>
                </c:pt>
                <c:pt idx="54">
                  <c:v>7.0</c:v>
                </c:pt>
                <c:pt idx="55">
                  <c:v>10.0</c:v>
                </c:pt>
                <c:pt idx="56">
                  <c:v>30.0</c:v>
                </c:pt>
                <c:pt idx="57">
                  <c:v>4.0</c:v>
                </c:pt>
                <c:pt idx="58">
                  <c:v>5.0</c:v>
                </c:pt>
                <c:pt idx="59">
                  <c:v>6.0</c:v>
                </c:pt>
                <c:pt idx="60">
                  <c:v>31.0</c:v>
                </c:pt>
                <c:pt idx="61">
                  <c:v>5.0</c:v>
                </c:pt>
                <c:pt idx="62">
                  <c:v>69.0</c:v>
                </c:pt>
                <c:pt idx="63">
                  <c:v>3.0</c:v>
                </c:pt>
                <c:pt idx="64">
                  <c:v>5.0</c:v>
                </c:pt>
                <c:pt idx="65">
                  <c:v>6.0</c:v>
                </c:pt>
                <c:pt idx="66">
                  <c:v>5.0</c:v>
                </c:pt>
                <c:pt idx="67">
                  <c:v>13.0</c:v>
                </c:pt>
                <c:pt idx="68">
                  <c:v>33.0</c:v>
                </c:pt>
                <c:pt idx="69">
                  <c:v>5.0</c:v>
                </c:pt>
                <c:pt idx="70">
                  <c:v>6.0</c:v>
                </c:pt>
                <c:pt idx="71">
                  <c:v>4.0</c:v>
                </c:pt>
                <c:pt idx="72">
                  <c:v>4.0</c:v>
                </c:pt>
                <c:pt idx="73">
                  <c:v>41.0</c:v>
                </c:pt>
                <c:pt idx="74">
                  <c:v>5.0</c:v>
                </c:pt>
                <c:pt idx="75">
                  <c:v>13.0</c:v>
                </c:pt>
                <c:pt idx="76">
                  <c:v>34.0</c:v>
                </c:pt>
                <c:pt idx="77">
                  <c:v>5.0</c:v>
                </c:pt>
                <c:pt idx="78">
                  <c:v>5.0</c:v>
                </c:pt>
                <c:pt idx="79">
                  <c:v>5.0</c:v>
                </c:pt>
                <c:pt idx="80">
                  <c:v>19.0</c:v>
                </c:pt>
                <c:pt idx="81">
                  <c:v>17.0</c:v>
                </c:pt>
                <c:pt idx="82">
                  <c:v>26.0</c:v>
                </c:pt>
                <c:pt idx="83">
                  <c:v>22.0</c:v>
                </c:pt>
                <c:pt idx="84">
                  <c:v>15.0</c:v>
                </c:pt>
                <c:pt idx="85">
                  <c:v>20.0</c:v>
                </c:pt>
                <c:pt idx="86">
                  <c:v>21.0</c:v>
                </c:pt>
                <c:pt idx="87">
                  <c:v>20.0</c:v>
                </c:pt>
                <c:pt idx="88">
                  <c:v>4.0</c:v>
                </c:pt>
                <c:pt idx="89">
                  <c:v>2.0</c:v>
                </c:pt>
              </c:numCache>
            </c:numRef>
          </c:yVal>
          <c:extLst xmlns:c16r2="http://schemas.microsoft.com/office/drawing/2015/06/chart">
            <c:ext xmlns:c16="http://schemas.microsoft.com/office/drawing/2014/chart" uri="{C3380CC4-5D6E-409C-BE32-E72D297353CC}">
              <c16:uniqueId val="{00000001-9784-467F-A10B-AE95C00EB062}"/>
            </c:ext>
          </c:extLst>
        </c:ser>
        <c:axId val="534840984"/>
        <c:axId val="534877304"/>
      </c:scatterChart>
      <c:valAx>
        <c:axId val="534840984"/>
        <c:scaling>
          <c:orientation val="minMax"/>
          <c:min val="0.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Repeat 2 %  VAF</a:t>
                </a:r>
              </a:p>
            </c:rich>
          </c:tx>
          <c:layout/>
          <c:spPr>
            <a:noFill/>
            <a:ln>
              <a:noFill/>
            </a:ln>
            <a:effectLst/>
          </c:spPr>
        </c:title>
        <c:numFmt formatCode="0.0"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4877304"/>
        <c:crosses val="autoZero"/>
        <c:crossBetween val="midCat"/>
      </c:valAx>
      <c:valAx>
        <c:axId val="534877304"/>
        <c:scaling>
          <c:orientation val="minMax"/>
          <c:min val="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Repeat</a:t>
                </a:r>
                <a:r>
                  <a:rPr lang="en-GB" baseline="0"/>
                  <a:t> 1 % VAF</a:t>
                </a:r>
                <a:endParaRPr lang="en-GB"/>
              </a:p>
            </c:rich>
          </c:tx>
          <c:layout/>
          <c:spPr>
            <a:noFill/>
            <a:ln>
              <a:noFill/>
            </a:ln>
            <a:effectLst/>
          </c:spPr>
        </c:title>
        <c:numFmt formatCode="0.0"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4840984"/>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US"/>
              <a:t>VAF of QiaSeq vs EQA samples</a:t>
            </a:r>
          </a:p>
        </c:rich>
      </c:tx>
      <c:layout/>
      <c:spPr>
        <a:noFill/>
        <a:ln>
          <a:noFill/>
        </a:ln>
        <a:effectLst/>
      </c:spPr>
    </c:title>
    <c:plotArea>
      <c:layout/>
      <c:scatterChart>
        <c:scatterStyle val="lineMarker"/>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C000"/>
                </a:solidFill>
                <a:prstDash val="solid"/>
              </a:ln>
              <a:effectLst/>
            </c:spPr>
            <c:trendlineType val="linear"/>
            <c:backward val="33.0"/>
            <c:dispRSqr val="1"/>
            <c:dispEq val="1"/>
            <c:trendlineLbl>
              <c:layout>
                <c:manualLayout>
                  <c:x val="-0.0267683971347336"/>
                  <c:y val="-0.0115367174847825"/>
                </c:manualLayout>
              </c:layout>
              <c:numFmt formatCode="General" sourceLinked="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trendlineLbl>
          </c:trendline>
          <c:xVal>
            <c:numRef>
              <c:f>'QiaSeq vs EQA'!$H$4:$H$36</c:f>
              <c:numCache>
                <c:formatCode>0.00</c:formatCode>
                <c:ptCount val="33"/>
                <c:pt idx="0">
                  <c:v>33.58</c:v>
                </c:pt>
                <c:pt idx="1">
                  <c:v>44.05</c:v>
                </c:pt>
                <c:pt idx="2">
                  <c:v>45.43</c:v>
                </c:pt>
                <c:pt idx="3">
                  <c:v>46.96</c:v>
                </c:pt>
                <c:pt idx="4">
                  <c:v>49.96</c:v>
                </c:pt>
                <c:pt idx="5">
                  <c:v>99.14</c:v>
                </c:pt>
                <c:pt idx="6">
                  <c:v>95.19</c:v>
                </c:pt>
                <c:pt idx="7">
                  <c:v>50.68</c:v>
                </c:pt>
                <c:pt idx="8">
                  <c:v>47.81</c:v>
                </c:pt>
                <c:pt idx="9">
                  <c:v>51.12</c:v>
                </c:pt>
                <c:pt idx="10">
                  <c:v>53.01000000000001</c:v>
                </c:pt>
                <c:pt idx="12">
                  <c:v>34.17</c:v>
                </c:pt>
                <c:pt idx="13">
                  <c:v>74.31</c:v>
                </c:pt>
                <c:pt idx="14">
                  <c:v>53.0</c:v>
                </c:pt>
                <c:pt idx="15">
                  <c:v>99.59</c:v>
                </c:pt>
                <c:pt idx="16">
                  <c:v>33.51</c:v>
                </c:pt>
                <c:pt idx="17">
                  <c:v>48.88</c:v>
                </c:pt>
                <c:pt idx="18">
                  <c:v>52.96</c:v>
                </c:pt>
                <c:pt idx="19">
                  <c:v>52.32</c:v>
                </c:pt>
                <c:pt idx="20">
                  <c:v>44.01</c:v>
                </c:pt>
                <c:pt idx="21">
                  <c:v>99.03</c:v>
                </c:pt>
                <c:pt idx="22">
                  <c:v>44.99</c:v>
                </c:pt>
                <c:pt idx="23">
                  <c:v>79.43</c:v>
                </c:pt>
                <c:pt idx="24">
                  <c:v>49.04</c:v>
                </c:pt>
                <c:pt idx="25">
                  <c:v>50.22</c:v>
                </c:pt>
                <c:pt idx="26">
                  <c:v>48.0</c:v>
                </c:pt>
                <c:pt idx="27">
                  <c:v>49.0</c:v>
                </c:pt>
                <c:pt idx="28">
                  <c:v>49.07</c:v>
                </c:pt>
                <c:pt idx="29">
                  <c:v>44.42</c:v>
                </c:pt>
                <c:pt idx="30">
                  <c:v>47.86</c:v>
                </c:pt>
                <c:pt idx="32">
                  <c:v>50.5</c:v>
                </c:pt>
              </c:numCache>
            </c:numRef>
          </c:xVal>
          <c:yVal>
            <c:numRef>
              <c:f>'QiaSeq vs EQA'!$I$4:$I$36</c:f>
              <c:numCache>
                <c:formatCode>General</c:formatCode>
                <c:ptCount val="33"/>
                <c:pt idx="0">
                  <c:v>36.1</c:v>
                </c:pt>
                <c:pt idx="1">
                  <c:v>43.1</c:v>
                </c:pt>
                <c:pt idx="2">
                  <c:v>45.6</c:v>
                </c:pt>
                <c:pt idx="3">
                  <c:v>38.6</c:v>
                </c:pt>
                <c:pt idx="4">
                  <c:v>46.9</c:v>
                </c:pt>
                <c:pt idx="5">
                  <c:v>99.3</c:v>
                </c:pt>
                <c:pt idx="6">
                  <c:v>96.0</c:v>
                </c:pt>
                <c:pt idx="7">
                  <c:v>50.0</c:v>
                </c:pt>
                <c:pt idx="8">
                  <c:v>51.0</c:v>
                </c:pt>
                <c:pt idx="9">
                  <c:v>49.0</c:v>
                </c:pt>
                <c:pt idx="10">
                  <c:v>51.0</c:v>
                </c:pt>
                <c:pt idx="12">
                  <c:v>38.5</c:v>
                </c:pt>
                <c:pt idx="13">
                  <c:v>76.4</c:v>
                </c:pt>
                <c:pt idx="14">
                  <c:v>42.5</c:v>
                </c:pt>
                <c:pt idx="15">
                  <c:v>99.4</c:v>
                </c:pt>
                <c:pt idx="16">
                  <c:v>36.2</c:v>
                </c:pt>
                <c:pt idx="17">
                  <c:v>49.0</c:v>
                </c:pt>
                <c:pt idx="18">
                  <c:v>49.0</c:v>
                </c:pt>
                <c:pt idx="19">
                  <c:v>49.5</c:v>
                </c:pt>
                <c:pt idx="20">
                  <c:v>47.6</c:v>
                </c:pt>
                <c:pt idx="21">
                  <c:v>100.0</c:v>
                </c:pt>
                <c:pt idx="22">
                  <c:v>49.0</c:v>
                </c:pt>
                <c:pt idx="23">
                  <c:v>80.5</c:v>
                </c:pt>
                <c:pt idx="24">
                  <c:v>49.0</c:v>
                </c:pt>
                <c:pt idx="25">
                  <c:v>51.5</c:v>
                </c:pt>
                <c:pt idx="26">
                  <c:v>48.0</c:v>
                </c:pt>
                <c:pt idx="27">
                  <c:v>49.3</c:v>
                </c:pt>
                <c:pt idx="28">
                  <c:v>50.0</c:v>
                </c:pt>
                <c:pt idx="29">
                  <c:v>48.0</c:v>
                </c:pt>
                <c:pt idx="30">
                  <c:v>48.0</c:v>
                </c:pt>
                <c:pt idx="32">
                  <c:v>49.0</c:v>
                </c:pt>
              </c:numCache>
            </c:numRef>
          </c:yVal>
          <c:extLst xmlns:c16r2="http://schemas.microsoft.com/office/drawing/2015/06/chart">
            <c:ext xmlns:c16="http://schemas.microsoft.com/office/drawing/2014/chart" uri="{C3380CC4-5D6E-409C-BE32-E72D297353CC}">
              <c16:uniqueId val="{00000001-C777-4962-9833-1AFD421CE60D}"/>
            </c:ext>
          </c:extLst>
        </c:ser>
        <c:axId val="534927672"/>
        <c:axId val="534936920"/>
      </c:scatterChart>
      <c:valAx>
        <c:axId val="534927672"/>
        <c:scaling>
          <c:orientation val="minMax"/>
          <c:max val="100.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QiaSeq</a:t>
                </a:r>
                <a:r>
                  <a:rPr lang="en-GB" baseline="0"/>
                  <a:t> % VAF</a:t>
                </a:r>
                <a:endParaRPr lang="en-GB"/>
              </a:p>
            </c:rich>
          </c:tx>
          <c:layout/>
          <c:spPr>
            <a:noFill/>
            <a:ln>
              <a:noFill/>
            </a:ln>
            <a:effectLst/>
          </c:spPr>
        </c:title>
        <c:numFmt formatCode="0.00"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4936920"/>
        <c:crosses val="autoZero"/>
        <c:crossBetween val="midCat"/>
      </c:valAx>
      <c:valAx>
        <c:axId val="534936920"/>
        <c:scaling>
          <c:orientation val="minMax"/>
          <c:max val="10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EQA % VAF</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4927672"/>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rot="0" spcFirstLastPara="1" vertOverflow="ellipsis" vert="horz" wrap="square" anchor="ctr" anchorCtr="1"/>
          <a:lstStyle/>
          <a:p>
            <a:pPr>
              <a:defRPr lang="en-GB" sz="1400" b="0" i="0" u="none" strike="noStrike" kern="1200" spc="0" baseline="0">
                <a:solidFill>
                  <a:schemeClr val="tx1">
                    <a:lumMod val="65000"/>
                    <a:lumOff val="35000"/>
                  </a:schemeClr>
                </a:solidFill>
                <a:latin typeface="+mn-lt"/>
                <a:ea typeface="+mn-ea"/>
                <a:cs typeface="+mn-cs"/>
              </a:defRPr>
            </a:pPr>
            <a:r>
              <a:rPr lang="en-US"/>
              <a:t>QiaSeq LGP vs ERIC </a:t>
            </a:r>
          </a:p>
        </c:rich>
      </c:tx>
      <c:layout/>
      <c:spPr>
        <a:noFill/>
        <a:ln>
          <a:noFill/>
        </a:ln>
        <a:effectLst/>
      </c:spPr>
    </c:title>
    <c:plotArea>
      <c:layout/>
      <c:scatterChart>
        <c:scatterStyle val="lineMarker"/>
        <c:ser>
          <c:idx val="0"/>
          <c:order val="0"/>
          <c:tx>
            <c:strRef>
              <c:f>'LGP vs ERIC'!$E$3</c:f>
              <c:strCache>
                <c:ptCount val="1"/>
                <c:pt idx="0">
                  <c:v>ERIC %VAF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C000"/>
                </a:solidFill>
                <a:prstDash val="solid"/>
              </a:ln>
              <a:effectLst/>
            </c:spPr>
            <c:trendlineType val="linear"/>
            <c:backward val="6.0"/>
            <c:dispRSqr val="1"/>
            <c:dispEq val="1"/>
            <c:trendlineLbl>
              <c:layout>
                <c:manualLayout>
                  <c:x val="-0.106572625918547"/>
                  <c:y val="0.0110921985815603"/>
                </c:manualLayout>
              </c:layout>
              <c:numFmt formatCode="General" sourceLinked="0"/>
              <c:spPr>
                <a:noFill/>
                <a:ln>
                  <a:noFill/>
                </a:ln>
                <a:effectLst/>
              </c:spPr>
              <c:txPr>
                <a:bodyPr rot="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trendlineLbl>
          </c:trendline>
          <c:xVal>
            <c:numRef>
              <c:f>'LGP vs ERIC'!$D$4:$D$12</c:f>
              <c:numCache>
                <c:formatCode>General</c:formatCode>
                <c:ptCount val="9"/>
                <c:pt idx="0">
                  <c:v>37.0</c:v>
                </c:pt>
                <c:pt idx="1">
                  <c:v>11.0</c:v>
                </c:pt>
                <c:pt idx="2">
                  <c:v>53.0</c:v>
                </c:pt>
                <c:pt idx="3">
                  <c:v>14.0</c:v>
                </c:pt>
                <c:pt idx="4">
                  <c:v>26.0</c:v>
                </c:pt>
                <c:pt idx="5">
                  <c:v>9.0</c:v>
                </c:pt>
                <c:pt idx="6">
                  <c:v>42.0</c:v>
                </c:pt>
                <c:pt idx="7">
                  <c:v>33.0</c:v>
                </c:pt>
                <c:pt idx="8">
                  <c:v>99.0</c:v>
                </c:pt>
              </c:numCache>
            </c:numRef>
          </c:xVal>
          <c:yVal>
            <c:numRef>
              <c:f>'LGP vs ERIC'!$E$4:$E$12</c:f>
              <c:numCache>
                <c:formatCode>General</c:formatCode>
                <c:ptCount val="9"/>
                <c:pt idx="0">
                  <c:v>35.0</c:v>
                </c:pt>
                <c:pt idx="1">
                  <c:v>13.0</c:v>
                </c:pt>
                <c:pt idx="2">
                  <c:v>50.0</c:v>
                </c:pt>
                <c:pt idx="3">
                  <c:v>11.0</c:v>
                </c:pt>
                <c:pt idx="4">
                  <c:v>21.7</c:v>
                </c:pt>
                <c:pt idx="5">
                  <c:v>7.1</c:v>
                </c:pt>
                <c:pt idx="6">
                  <c:v>41.5</c:v>
                </c:pt>
                <c:pt idx="7">
                  <c:v>34.9</c:v>
                </c:pt>
                <c:pt idx="8">
                  <c:v>99.0</c:v>
                </c:pt>
              </c:numCache>
            </c:numRef>
          </c:yVal>
          <c:extLst xmlns:c16r2="http://schemas.microsoft.com/office/drawing/2015/06/chart">
            <c:ext xmlns:c16="http://schemas.microsoft.com/office/drawing/2014/chart" uri="{C3380CC4-5D6E-409C-BE32-E72D297353CC}">
              <c16:uniqueId val="{00000001-4B44-472F-9A15-B7C57F9BE0B6}"/>
            </c:ext>
          </c:extLst>
        </c:ser>
        <c:axId val="534998008"/>
        <c:axId val="535007176"/>
      </c:scatterChart>
      <c:valAx>
        <c:axId val="534998008"/>
        <c:scaling>
          <c:orientation val="minMax"/>
          <c:max val="100.0"/>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ERIC </a:t>
                </a:r>
                <a:r>
                  <a:rPr lang="en-GB" baseline="0"/>
                  <a:t>%VAF</a:t>
                </a:r>
                <a:endParaRPr lang="en-GB"/>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5007176"/>
        <c:crosses val="autoZero"/>
        <c:crossBetween val="midCat"/>
      </c:valAx>
      <c:valAx>
        <c:axId val="535007176"/>
        <c:scaling>
          <c:orientation val="minMax"/>
          <c:max val="100.0"/>
          <c:min val="0.0"/>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GB" sz="1000" b="0" i="0" u="none" strike="noStrike" kern="1200" baseline="0">
                    <a:solidFill>
                      <a:schemeClr val="tx1">
                        <a:lumMod val="65000"/>
                        <a:lumOff val="35000"/>
                      </a:schemeClr>
                    </a:solidFill>
                    <a:latin typeface="+mn-lt"/>
                    <a:ea typeface="+mn-ea"/>
                    <a:cs typeface="+mn-cs"/>
                  </a:defRPr>
                </a:pPr>
                <a:r>
                  <a:rPr lang="en-GB"/>
                  <a:t>QiaSeq LGP %VAF</a:t>
                </a:r>
              </a:p>
            </c:rich>
          </c:tx>
          <c:layout/>
          <c:spPr>
            <a:noFill/>
            <a:ln>
              <a:noFill/>
            </a:ln>
            <a:effectLst/>
          </c:spPr>
        </c:title>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GB" sz="900" b="0" i="0" u="none" strike="noStrike" kern="1200" baseline="0">
                <a:solidFill>
                  <a:schemeClr val="tx1">
                    <a:lumMod val="65000"/>
                    <a:lumOff val="35000"/>
                  </a:schemeClr>
                </a:solidFill>
                <a:latin typeface="+mn-lt"/>
                <a:ea typeface="+mn-ea"/>
                <a:cs typeface="+mn-cs"/>
              </a:defRPr>
            </a:pPr>
            <a:endParaRPr lang="en-US"/>
          </a:p>
        </c:txPr>
        <c:crossAx val="534998008"/>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C2B34B-9B27-6D4E-9592-315CDC0A7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79</Pages>
  <Words>15723</Words>
  <Characters>89623</Characters>
  <Application>Microsoft Macintosh Word</Application>
  <DocSecurity>0</DocSecurity>
  <Lines>746</Lines>
  <Paragraphs>179</Paragraphs>
  <ScaleCrop>false</ScaleCrop>
  <HeadingPairs>
    <vt:vector size="2" baseType="variant">
      <vt:variant>
        <vt:lpstr>Title</vt:lpstr>
      </vt:variant>
      <vt:variant>
        <vt:i4>1</vt:i4>
      </vt:variant>
    </vt:vector>
  </HeadingPairs>
  <TitlesOfParts>
    <vt:vector size="1" baseType="lpstr">
      <vt:lpstr>LMH TEST VALIDATION OR VERIFICATION PROTOCOL TEMPLATE</vt:lpstr>
    </vt:vector>
  </TitlesOfParts>
  <Manager>Laboratory Manager</Manager>
  <Company>KINGS COLLEGE HOSPITAL</Company>
  <LinksUpToDate>false</LinksUpToDate>
  <CharactersWithSpaces>110063</CharactersWithSpaces>
  <SharedDoc>false</SharedDoc>
  <HLinks>
    <vt:vector size="1002" baseType="variant">
      <vt:variant>
        <vt:i4>7143485</vt:i4>
      </vt:variant>
      <vt:variant>
        <vt:i4>753</vt:i4>
      </vt:variant>
      <vt:variant>
        <vt:i4>0</vt:i4>
      </vt:variant>
      <vt:variant>
        <vt:i4>5</vt:i4>
      </vt:variant>
      <vt:variant>
        <vt:lpwstr>https://git.kingspm.uk</vt:lpwstr>
      </vt:variant>
      <vt:variant>
        <vt:lpwstr/>
      </vt:variant>
      <vt:variant>
        <vt:i4>6488162</vt:i4>
      </vt:variant>
      <vt:variant>
        <vt:i4>750</vt:i4>
      </vt:variant>
      <vt:variant>
        <vt:i4>0</vt:i4>
      </vt:variant>
      <vt:variant>
        <vt:i4>5</vt:i4>
      </vt:variant>
      <vt:variant>
        <vt:lpwstr>https://varsome.com/transcript/hg19/NM_000546.5</vt:lpwstr>
      </vt:variant>
      <vt:variant>
        <vt:lpwstr/>
      </vt:variant>
      <vt:variant>
        <vt:i4>7471180</vt:i4>
      </vt:variant>
      <vt:variant>
        <vt:i4>747</vt:i4>
      </vt:variant>
      <vt:variant>
        <vt:i4>0</vt:i4>
      </vt:variant>
      <vt:variant>
        <vt:i4>5</vt:i4>
      </vt:variant>
      <vt:variant>
        <vt:lpwstr>https://varsome.com/transcript/hg19/NM_001127208.2</vt:lpwstr>
      </vt:variant>
      <vt:variant>
        <vt:lpwstr/>
      </vt:variant>
      <vt:variant>
        <vt:i4>6881305</vt:i4>
      </vt:variant>
      <vt:variant>
        <vt:i4>744</vt:i4>
      </vt:variant>
      <vt:variant>
        <vt:i4>0</vt:i4>
      </vt:variant>
      <vt:variant>
        <vt:i4>5</vt:i4>
      </vt:variant>
      <vt:variant>
        <vt:lpwstr>https://www.ncbi.nlm.nih.gov/nuccore/NM_012448.4</vt:lpwstr>
      </vt:variant>
      <vt:variant>
        <vt:lpwstr/>
      </vt:variant>
      <vt:variant>
        <vt:i4>6553616</vt:i4>
      </vt:variant>
      <vt:variant>
        <vt:i4>741</vt:i4>
      </vt:variant>
      <vt:variant>
        <vt:i4>0</vt:i4>
      </vt:variant>
      <vt:variant>
        <vt:i4>5</vt:i4>
      </vt:variant>
      <vt:variant>
        <vt:lpwstr>https://www.ncbi.nlm.nih.gov/nuccore/NM_139276.3</vt:lpwstr>
      </vt:variant>
      <vt:variant>
        <vt:lpwstr/>
      </vt:variant>
      <vt:variant>
        <vt:i4>6291554</vt:i4>
      </vt:variant>
      <vt:variant>
        <vt:i4>738</vt:i4>
      </vt:variant>
      <vt:variant>
        <vt:i4>0</vt:i4>
      </vt:variant>
      <vt:variant>
        <vt:i4>5</vt:i4>
      </vt:variant>
      <vt:variant>
        <vt:lpwstr>https://varsome.com/transcript/hg19/NM_001664.4</vt:lpwstr>
      </vt:variant>
      <vt:variant>
        <vt:lpwstr/>
      </vt:variant>
      <vt:variant>
        <vt:i4>6488166</vt:i4>
      </vt:variant>
      <vt:variant>
        <vt:i4>735</vt:i4>
      </vt:variant>
      <vt:variant>
        <vt:i4>0</vt:i4>
      </vt:variant>
      <vt:variant>
        <vt:i4>5</vt:i4>
      </vt:variant>
      <vt:variant>
        <vt:lpwstr>https://varsome.com/transcript/hg19/NM_002661.5</vt:lpwstr>
      </vt:variant>
      <vt:variant>
        <vt:lpwstr/>
      </vt:variant>
      <vt:variant>
        <vt:i4>6291559</vt:i4>
      </vt:variant>
      <vt:variant>
        <vt:i4>732</vt:i4>
      </vt:variant>
      <vt:variant>
        <vt:i4>0</vt:i4>
      </vt:variant>
      <vt:variant>
        <vt:i4>5</vt:i4>
      </vt:variant>
      <vt:variant>
        <vt:lpwstr>https://varsome.com/transcript/hg19/NM_005026.5</vt:lpwstr>
      </vt:variant>
      <vt:variant>
        <vt:lpwstr/>
      </vt:variant>
      <vt:variant>
        <vt:i4>6291562</vt:i4>
      </vt:variant>
      <vt:variant>
        <vt:i4>729</vt:i4>
      </vt:variant>
      <vt:variant>
        <vt:i4>0</vt:i4>
      </vt:variant>
      <vt:variant>
        <vt:i4>5</vt:i4>
      </vt:variant>
      <vt:variant>
        <vt:lpwstr>https://varsome.com/transcript/hg19/NM_006218.4</vt:lpwstr>
      </vt:variant>
      <vt:variant>
        <vt:lpwstr/>
      </vt:variant>
      <vt:variant>
        <vt:i4>6750304</vt:i4>
      </vt:variant>
      <vt:variant>
        <vt:i4>726</vt:i4>
      </vt:variant>
      <vt:variant>
        <vt:i4>0</vt:i4>
      </vt:variant>
      <vt:variant>
        <vt:i4>5</vt:i4>
      </vt:variant>
      <vt:variant>
        <vt:lpwstr>https://varsome.com/transcript/hg19/NM_002524.5</vt:lpwstr>
      </vt:variant>
      <vt:variant>
        <vt:lpwstr/>
      </vt:variant>
      <vt:variant>
        <vt:i4>6357089</vt:i4>
      </vt:variant>
      <vt:variant>
        <vt:i4>723</vt:i4>
      </vt:variant>
      <vt:variant>
        <vt:i4>0</vt:i4>
      </vt:variant>
      <vt:variant>
        <vt:i4>5</vt:i4>
      </vt:variant>
      <vt:variant>
        <vt:lpwstr>https://varsome.com/transcript/hg19/NM_017617.5</vt:lpwstr>
      </vt:variant>
      <vt:variant>
        <vt:lpwstr/>
      </vt:variant>
      <vt:variant>
        <vt:i4>6488173</vt:i4>
      </vt:variant>
      <vt:variant>
        <vt:i4>720</vt:i4>
      </vt:variant>
      <vt:variant>
        <vt:i4>0</vt:i4>
      </vt:variant>
      <vt:variant>
        <vt:i4>5</vt:i4>
      </vt:variant>
      <vt:variant>
        <vt:lpwstr>https://varsome.com/transcript/hg19/NM_002468.5</vt:lpwstr>
      </vt:variant>
      <vt:variant>
        <vt:lpwstr/>
      </vt:variant>
      <vt:variant>
        <vt:i4>8323151</vt:i4>
      </vt:variant>
      <vt:variant>
        <vt:i4>717</vt:i4>
      </vt:variant>
      <vt:variant>
        <vt:i4>0</vt:i4>
      </vt:variant>
      <vt:variant>
        <vt:i4>5</vt:i4>
      </vt:variant>
      <vt:variant>
        <vt:lpwstr>https://varsome.com/transcript/hg19/NM_001172567.2</vt:lpwstr>
      </vt:variant>
      <vt:variant>
        <vt:lpwstr/>
      </vt:variant>
      <vt:variant>
        <vt:i4>8126534</vt:i4>
      </vt:variant>
      <vt:variant>
        <vt:i4>714</vt:i4>
      </vt:variant>
      <vt:variant>
        <vt:i4>0</vt:i4>
      </vt:variant>
      <vt:variant>
        <vt:i4>5</vt:i4>
      </vt:variant>
      <vt:variant>
        <vt:lpwstr>https://varsome.com/transcript/hg19/NM_001145785.2</vt:lpwstr>
      </vt:variant>
      <vt:variant>
        <vt:lpwstr/>
      </vt:variant>
      <vt:variant>
        <vt:i4>6291566</vt:i4>
      </vt:variant>
      <vt:variant>
        <vt:i4>711</vt:i4>
      </vt:variant>
      <vt:variant>
        <vt:i4>0</vt:i4>
      </vt:variant>
      <vt:variant>
        <vt:i4>5</vt:i4>
      </vt:variant>
      <vt:variant>
        <vt:lpwstr>https://varsome.com/transcript/hg19/NM_005921.2</vt:lpwstr>
      </vt:variant>
      <vt:variant>
        <vt:lpwstr/>
      </vt:variant>
      <vt:variant>
        <vt:i4>6291554</vt:i4>
      </vt:variant>
      <vt:variant>
        <vt:i4>708</vt:i4>
      </vt:variant>
      <vt:variant>
        <vt:i4>0</vt:i4>
      </vt:variant>
      <vt:variant>
        <vt:i4>5</vt:i4>
      </vt:variant>
      <vt:variant>
        <vt:lpwstr>https://varsome.com/transcript/hg19/NM_002755.4</vt:lpwstr>
      </vt:variant>
      <vt:variant>
        <vt:lpwstr/>
      </vt:variant>
      <vt:variant>
        <vt:i4>6553626</vt:i4>
      </vt:variant>
      <vt:variant>
        <vt:i4>705</vt:i4>
      </vt:variant>
      <vt:variant>
        <vt:i4>0</vt:i4>
      </vt:variant>
      <vt:variant>
        <vt:i4>5</vt:i4>
      </vt:variant>
      <vt:variant>
        <vt:lpwstr>https://www.ncbi.nlm.nih.gov/nuccore/NM_033360.4</vt:lpwstr>
      </vt:variant>
      <vt:variant>
        <vt:lpwstr/>
      </vt:variant>
      <vt:variant>
        <vt:i4>6291483</vt:i4>
      </vt:variant>
      <vt:variant>
        <vt:i4>702</vt:i4>
      </vt:variant>
      <vt:variant>
        <vt:i4>0</vt:i4>
      </vt:variant>
      <vt:variant>
        <vt:i4>5</vt:i4>
      </vt:variant>
      <vt:variant>
        <vt:lpwstr>https://www.ncbi.nlm.nih.gov/nuccore/NM_002460.4</vt:lpwstr>
      </vt:variant>
      <vt:variant>
        <vt:lpwstr/>
      </vt:variant>
      <vt:variant>
        <vt:i4>7143451</vt:i4>
      </vt:variant>
      <vt:variant>
        <vt:i4>699</vt:i4>
      </vt:variant>
      <vt:variant>
        <vt:i4>0</vt:i4>
      </vt:variant>
      <vt:variant>
        <vt:i4>5</vt:i4>
      </vt:variant>
      <vt:variant>
        <vt:lpwstr>https://www.ncbi.nlm.nih.gov/nuccore/NM_002168.4</vt:lpwstr>
      </vt:variant>
      <vt:variant>
        <vt:lpwstr/>
      </vt:variant>
      <vt:variant>
        <vt:i4>8323151</vt:i4>
      </vt:variant>
      <vt:variant>
        <vt:i4>696</vt:i4>
      </vt:variant>
      <vt:variant>
        <vt:i4>0</vt:i4>
      </vt:variant>
      <vt:variant>
        <vt:i4>5</vt:i4>
      </vt:variant>
      <vt:variant>
        <vt:lpwstr>https://varsome.com/transcript/hg19/NM_001130442.2</vt:lpwstr>
      </vt:variant>
      <vt:variant>
        <vt:lpwstr/>
      </vt:variant>
      <vt:variant>
        <vt:i4>6553630</vt:i4>
      </vt:variant>
      <vt:variant>
        <vt:i4>693</vt:i4>
      </vt:variant>
      <vt:variant>
        <vt:i4>0</vt:i4>
      </vt:variant>
      <vt:variant>
        <vt:i4>5</vt:i4>
      </vt:variant>
      <vt:variant>
        <vt:lpwstr>https://www.ncbi.nlm.nih.gov/nuccore/NM_005343.4</vt:lpwstr>
      </vt:variant>
      <vt:variant>
        <vt:lpwstr/>
      </vt:variant>
      <vt:variant>
        <vt:i4>6357020</vt:i4>
      </vt:variant>
      <vt:variant>
        <vt:i4>690</vt:i4>
      </vt:variant>
      <vt:variant>
        <vt:i4>0</vt:i4>
      </vt:variant>
      <vt:variant>
        <vt:i4>5</vt:i4>
      </vt:variant>
      <vt:variant>
        <vt:lpwstr>https://www.ncbi.nlm.nih.gov/nuccore/NM_002015.4</vt:lpwstr>
      </vt:variant>
      <vt:variant>
        <vt:lpwstr/>
      </vt:variant>
      <vt:variant>
        <vt:i4>5046281</vt:i4>
      </vt:variant>
      <vt:variant>
        <vt:i4>687</vt:i4>
      </vt:variant>
      <vt:variant>
        <vt:i4>0</vt:i4>
      </vt:variant>
      <vt:variant>
        <vt:i4>5</vt:i4>
      </vt:variant>
      <vt:variant>
        <vt:lpwstr>https://www.ncbi.nlm.nih.gov/nuccore/NM_001349798.2</vt:lpwstr>
      </vt:variant>
      <vt:variant>
        <vt:lpwstr/>
      </vt:variant>
      <vt:variant>
        <vt:i4>6750304</vt:i4>
      </vt:variant>
      <vt:variant>
        <vt:i4>684</vt:i4>
      </vt:variant>
      <vt:variant>
        <vt:i4>0</vt:i4>
      </vt:variant>
      <vt:variant>
        <vt:i4>5</vt:i4>
      </vt:variant>
      <vt:variant>
        <vt:lpwstr>https://varsome.com/transcript/hg19/NM_033632.3</vt:lpwstr>
      </vt:variant>
      <vt:variant>
        <vt:lpwstr/>
      </vt:variant>
      <vt:variant>
        <vt:i4>8126533</vt:i4>
      </vt:variant>
      <vt:variant>
        <vt:i4>681</vt:i4>
      </vt:variant>
      <vt:variant>
        <vt:i4>0</vt:i4>
      </vt:variant>
      <vt:variant>
        <vt:i4>5</vt:i4>
      </vt:variant>
      <vt:variant>
        <vt:lpwstr>https://www.ncbi.nlm.nih.gov/entrez/query.fcgi?cmd=Search&amp;db=Nucleotide&amp;term=NM_017709&amp;doptcmdl=GenBank&amp;tool=genome.ucsc.edu</vt:lpwstr>
      </vt:variant>
      <vt:variant>
        <vt:lpwstr/>
      </vt:variant>
      <vt:variant>
        <vt:i4>6684771</vt:i4>
      </vt:variant>
      <vt:variant>
        <vt:i4>678</vt:i4>
      </vt:variant>
      <vt:variant>
        <vt:i4>0</vt:i4>
      </vt:variant>
      <vt:variant>
        <vt:i4>5</vt:i4>
      </vt:variant>
      <vt:variant>
        <vt:lpwstr>https://varsome.com/transcript/hg19/NM_004456.5</vt:lpwstr>
      </vt:variant>
      <vt:variant>
        <vt:lpwstr/>
      </vt:variant>
      <vt:variant>
        <vt:i4>7209071</vt:i4>
      </vt:variant>
      <vt:variant>
        <vt:i4>675</vt:i4>
      </vt:variant>
      <vt:variant>
        <vt:i4>0</vt:i4>
      </vt:variant>
      <vt:variant>
        <vt:i4>5</vt:i4>
      </vt:variant>
      <vt:variant>
        <vt:lpwstr>https://varsome.com/transcript/hg19/NM_001987.5</vt:lpwstr>
      </vt:variant>
      <vt:variant>
        <vt:lpwstr/>
      </vt:variant>
      <vt:variant>
        <vt:i4>7274518</vt:i4>
      </vt:variant>
      <vt:variant>
        <vt:i4>672</vt:i4>
      </vt:variant>
      <vt:variant>
        <vt:i4>0</vt:i4>
      </vt:variant>
      <vt:variant>
        <vt:i4>5</vt:i4>
      </vt:variant>
      <vt:variant>
        <vt:lpwstr>https://www.ncbi.nlm.nih.gov/nuccore/NM_001982.4</vt:lpwstr>
      </vt:variant>
      <vt:variant>
        <vt:lpwstr/>
      </vt:variant>
      <vt:variant>
        <vt:i4>6881308</vt:i4>
      </vt:variant>
      <vt:variant>
        <vt:i4>669</vt:i4>
      </vt:variant>
      <vt:variant>
        <vt:i4>0</vt:i4>
      </vt:variant>
      <vt:variant>
        <vt:i4>5</vt:i4>
      </vt:variant>
      <vt:variant>
        <vt:lpwstr>https://www.ncbi.nlm.nih.gov/nuccore/NM_001429.4</vt:lpwstr>
      </vt:variant>
      <vt:variant>
        <vt:lpwstr/>
      </vt:variant>
      <vt:variant>
        <vt:i4>6291557</vt:i4>
      </vt:variant>
      <vt:variant>
        <vt:i4>666</vt:i4>
      </vt:variant>
      <vt:variant>
        <vt:i4>0</vt:i4>
      </vt:variant>
      <vt:variant>
        <vt:i4>5</vt:i4>
      </vt:variant>
      <vt:variant>
        <vt:lpwstr>https://varsome.com/transcript/hg19/NM_022552.4</vt:lpwstr>
      </vt:variant>
      <vt:variant>
        <vt:lpwstr/>
      </vt:variant>
      <vt:variant>
        <vt:i4>7208990</vt:i4>
      </vt:variant>
      <vt:variant>
        <vt:i4>663</vt:i4>
      </vt:variant>
      <vt:variant>
        <vt:i4>0</vt:i4>
      </vt:variant>
      <vt:variant>
        <vt:i4>5</vt:i4>
      </vt:variant>
      <vt:variant>
        <vt:lpwstr>https://www.ncbi.nlm.nih.gov/nuccore/NM_014953.5</vt:lpwstr>
      </vt:variant>
      <vt:variant>
        <vt:lpwstr/>
      </vt:variant>
      <vt:variant>
        <vt:i4>6422628</vt:i4>
      </vt:variant>
      <vt:variant>
        <vt:i4>660</vt:i4>
      </vt:variant>
      <vt:variant>
        <vt:i4>0</vt:i4>
      </vt:variant>
      <vt:variant>
        <vt:i4>5</vt:i4>
      </vt:variant>
      <vt:variant>
        <vt:lpwstr>https://varsome.com/transcript/hg19/NM_003467.3</vt:lpwstr>
      </vt:variant>
      <vt:variant>
        <vt:lpwstr/>
      </vt:variant>
      <vt:variant>
        <vt:i4>7012452</vt:i4>
      </vt:variant>
      <vt:variant>
        <vt:i4>657</vt:i4>
      </vt:variant>
      <vt:variant>
        <vt:i4>0</vt:i4>
      </vt:variant>
      <vt:variant>
        <vt:i4>5</vt:i4>
      </vt:variant>
      <vt:variant>
        <vt:lpwstr>https://varsome.com/transcript/hg19/NM_004380.3</vt:lpwstr>
      </vt:variant>
      <vt:variant>
        <vt:lpwstr/>
      </vt:variant>
      <vt:variant>
        <vt:i4>6553696</vt:i4>
      </vt:variant>
      <vt:variant>
        <vt:i4>654</vt:i4>
      </vt:variant>
      <vt:variant>
        <vt:i4>0</vt:i4>
      </vt:variant>
      <vt:variant>
        <vt:i4>5</vt:i4>
      </vt:variant>
      <vt:variant>
        <vt:lpwstr>https://varsome.com/transcript/hg19/NM_032415.6</vt:lpwstr>
      </vt:variant>
      <vt:variant>
        <vt:lpwstr/>
      </vt:variant>
      <vt:variant>
        <vt:i4>6357094</vt:i4>
      </vt:variant>
      <vt:variant>
        <vt:i4>651</vt:i4>
      </vt:variant>
      <vt:variant>
        <vt:i4>0</vt:i4>
      </vt:variant>
      <vt:variant>
        <vt:i4>5</vt:i4>
      </vt:variant>
      <vt:variant>
        <vt:lpwstr>https://varsome.com/transcript/hg19/NM_000061.3</vt:lpwstr>
      </vt:variant>
      <vt:variant>
        <vt:lpwstr/>
      </vt:variant>
      <vt:variant>
        <vt:i4>6291554</vt:i4>
      </vt:variant>
      <vt:variant>
        <vt:i4>648</vt:i4>
      </vt:variant>
      <vt:variant>
        <vt:i4>0</vt:i4>
      </vt:variant>
      <vt:variant>
        <vt:i4>5</vt:i4>
      </vt:variant>
      <vt:variant>
        <vt:lpwstr>https://varsome.com/transcript/hg19/NM_004333.6</vt:lpwstr>
      </vt:variant>
      <vt:variant>
        <vt:lpwstr/>
      </vt:variant>
      <vt:variant>
        <vt:i4>6291559</vt:i4>
      </vt:variant>
      <vt:variant>
        <vt:i4>645</vt:i4>
      </vt:variant>
      <vt:variant>
        <vt:i4>0</vt:i4>
      </vt:variant>
      <vt:variant>
        <vt:i4>5</vt:i4>
      </vt:variant>
      <vt:variant>
        <vt:lpwstr>https://varsome.com/transcript/hg19/NM_006015.6</vt:lpwstr>
      </vt:variant>
      <vt:variant>
        <vt:lpwstr/>
      </vt:variant>
      <vt:variant>
        <vt:i4>8060999</vt:i4>
      </vt:variant>
      <vt:variant>
        <vt:i4>642</vt:i4>
      </vt:variant>
      <vt:variant>
        <vt:i4>0</vt:i4>
      </vt:variant>
      <vt:variant>
        <vt:i4>5</vt:i4>
      </vt:variant>
      <vt:variant>
        <vt:lpwstr>https://varsome.com/transcript/hg19/NM_001256196.1</vt:lpwstr>
      </vt:variant>
      <vt:variant>
        <vt:lpwstr/>
      </vt:variant>
      <vt:variant>
        <vt:i4>7405638</vt:i4>
      </vt:variant>
      <vt:variant>
        <vt:i4>639</vt:i4>
      </vt:variant>
      <vt:variant>
        <vt:i4>0</vt:i4>
      </vt:variant>
      <vt:variant>
        <vt:i4>5</vt:i4>
      </vt:variant>
      <vt:variant>
        <vt:lpwstr>https://www.ncbi.nlm.nih.gov/entrez/query.fcgi?cmd=Search&amp;db=Nucleotide&amp;term=NM_001654&amp;doptcmdl=GenBank&amp;tool=genome.ucsc.edu</vt:lpwstr>
      </vt:variant>
      <vt:variant>
        <vt:lpwstr/>
      </vt:variant>
      <vt:variant>
        <vt:i4>6946926</vt:i4>
      </vt:variant>
      <vt:variant>
        <vt:i4>636</vt:i4>
      </vt:variant>
      <vt:variant>
        <vt:i4>0</vt:i4>
      </vt:variant>
      <vt:variant>
        <vt:i4>5</vt:i4>
      </vt:variant>
      <vt:variant>
        <vt:lpwstr>https://varsome.com/transcript/hg19/NM_005089.3</vt:lpwstr>
      </vt:variant>
      <vt:variant>
        <vt:lpwstr/>
      </vt:variant>
      <vt:variant>
        <vt:i4>6357090</vt:i4>
      </vt:variant>
      <vt:variant>
        <vt:i4>633</vt:i4>
      </vt:variant>
      <vt:variant>
        <vt:i4>0</vt:i4>
      </vt:variant>
      <vt:variant>
        <vt:i4>5</vt:i4>
      </vt:variant>
      <vt:variant>
        <vt:lpwstr>https://varsome.com/transcript/hg19/NM_024426.6</vt:lpwstr>
      </vt:variant>
      <vt:variant>
        <vt:lpwstr/>
      </vt:variant>
      <vt:variant>
        <vt:i4>6553705</vt:i4>
      </vt:variant>
      <vt:variant>
        <vt:i4>630</vt:i4>
      </vt:variant>
      <vt:variant>
        <vt:i4>0</vt:i4>
      </vt:variant>
      <vt:variant>
        <vt:i4>5</vt:i4>
      </vt:variant>
      <vt:variant>
        <vt:lpwstr>https://varsome.com/transcript/hg19/NM_006758.2</vt:lpwstr>
      </vt:variant>
      <vt:variant>
        <vt:lpwstr/>
      </vt:variant>
      <vt:variant>
        <vt:i4>6488162</vt:i4>
      </vt:variant>
      <vt:variant>
        <vt:i4>627</vt:i4>
      </vt:variant>
      <vt:variant>
        <vt:i4>0</vt:i4>
      </vt:variant>
      <vt:variant>
        <vt:i4>5</vt:i4>
      </vt:variant>
      <vt:variant>
        <vt:lpwstr>https://varsome.com/transcript/hg19/NM_000546.5</vt:lpwstr>
      </vt:variant>
      <vt:variant>
        <vt:lpwstr/>
      </vt:variant>
      <vt:variant>
        <vt:i4>7471180</vt:i4>
      </vt:variant>
      <vt:variant>
        <vt:i4>624</vt:i4>
      </vt:variant>
      <vt:variant>
        <vt:i4>0</vt:i4>
      </vt:variant>
      <vt:variant>
        <vt:i4>5</vt:i4>
      </vt:variant>
      <vt:variant>
        <vt:lpwstr>https://varsome.com/transcript/hg19/NM_001127208.2</vt:lpwstr>
      </vt:variant>
      <vt:variant>
        <vt:lpwstr/>
      </vt:variant>
      <vt:variant>
        <vt:i4>7340108</vt:i4>
      </vt:variant>
      <vt:variant>
        <vt:i4>621</vt:i4>
      </vt:variant>
      <vt:variant>
        <vt:i4>0</vt:i4>
      </vt:variant>
      <vt:variant>
        <vt:i4>5</vt:i4>
      </vt:variant>
      <vt:variant>
        <vt:lpwstr>https://varsome.com/transcript/hg19/NM_001042749.2</vt:lpwstr>
      </vt:variant>
      <vt:variant>
        <vt:lpwstr/>
      </vt:variant>
      <vt:variant>
        <vt:i4>6619238</vt:i4>
      </vt:variant>
      <vt:variant>
        <vt:i4>618</vt:i4>
      </vt:variant>
      <vt:variant>
        <vt:i4>0</vt:i4>
      </vt:variant>
      <vt:variant>
        <vt:i4>5</vt:i4>
      </vt:variant>
      <vt:variant>
        <vt:lpwstr>https://varsome.com/transcript/hg19/NM_003016.4</vt:lpwstr>
      </vt:variant>
      <vt:variant>
        <vt:lpwstr/>
      </vt:variant>
      <vt:variant>
        <vt:i4>6619238</vt:i4>
      </vt:variant>
      <vt:variant>
        <vt:i4>615</vt:i4>
      </vt:variant>
      <vt:variant>
        <vt:i4>0</vt:i4>
      </vt:variant>
      <vt:variant>
        <vt:i4>5</vt:i4>
      </vt:variant>
      <vt:variant>
        <vt:lpwstr>https://varsome.com/transcript/hg19/NM_005475.3</vt:lpwstr>
      </vt:variant>
      <vt:variant>
        <vt:lpwstr/>
      </vt:variant>
      <vt:variant>
        <vt:i4>6684774</vt:i4>
      </vt:variant>
      <vt:variant>
        <vt:i4>612</vt:i4>
      </vt:variant>
      <vt:variant>
        <vt:i4>0</vt:i4>
      </vt:variant>
      <vt:variant>
        <vt:i4>5</vt:i4>
      </vt:variant>
      <vt:variant>
        <vt:lpwstr>https://varsome.com/transcript/hg19/NM_012433.4</vt:lpwstr>
      </vt:variant>
      <vt:variant>
        <vt:lpwstr/>
      </vt:variant>
      <vt:variant>
        <vt:i4>6750314</vt:i4>
      </vt:variant>
      <vt:variant>
        <vt:i4>609</vt:i4>
      </vt:variant>
      <vt:variant>
        <vt:i4>0</vt:i4>
      </vt:variant>
      <vt:variant>
        <vt:i4>5</vt:i4>
      </vt:variant>
      <vt:variant>
        <vt:lpwstr>https://varsome.com/transcript/hg19/NM_015559.3</vt:lpwstr>
      </vt:variant>
      <vt:variant>
        <vt:lpwstr/>
      </vt:variant>
      <vt:variant>
        <vt:i4>6488163</vt:i4>
      </vt:variant>
      <vt:variant>
        <vt:i4>606</vt:i4>
      </vt:variant>
      <vt:variant>
        <vt:i4>0</vt:i4>
      </vt:variant>
      <vt:variant>
        <vt:i4>5</vt:i4>
      </vt:variant>
      <vt:variant>
        <vt:lpwstr>https://varsome.com/transcript/hg19/NM_001754.4</vt:lpwstr>
      </vt:variant>
      <vt:variant>
        <vt:lpwstr/>
      </vt:variant>
      <vt:variant>
        <vt:i4>6750304</vt:i4>
      </vt:variant>
      <vt:variant>
        <vt:i4>603</vt:i4>
      </vt:variant>
      <vt:variant>
        <vt:i4>0</vt:i4>
      </vt:variant>
      <vt:variant>
        <vt:i4>5</vt:i4>
      </vt:variant>
      <vt:variant>
        <vt:lpwstr>https://varsome.com/transcript/hg19/NM_006265.3</vt:lpwstr>
      </vt:variant>
      <vt:variant>
        <vt:lpwstr/>
      </vt:variant>
      <vt:variant>
        <vt:i4>6684781</vt:i4>
      </vt:variant>
      <vt:variant>
        <vt:i4>600</vt:i4>
      </vt:variant>
      <vt:variant>
        <vt:i4>0</vt:i4>
      </vt:variant>
      <vt:variant>
        <vt:i4>5</vt:i4>
      </vt:variant>
      <vt:variant>
        <vt:lpwstr>https://varsome.com/transcript/hg19/NM_002834.5</vt:lpwstr>
      </vt:variant>
      <vt:variant>
        <vt:lpwstr/>
      </vt:variant>
      <vt:variant>
        <vt:i4>6684774</vt:i4>
      </vt:variant>
      <vt:variant>
        <vt:i4>597</vt:i4>
      </vt:variant>
      <vt:variant>
        <vt:i4>0</vt:i4>
      </vt:variant>
      <vt:variant>
        <vt:i4>5</vt:i4>
      </vt:variant>
      <vt:variant>
        <vt:lpwstr>https://varsome.com/transcript/hg19/NM_003620.4</vt:lpwstr>
      </vt:variant>
      <vt:variant>
        <vt:lpwstr/>
      </vt:variant>
      <vt:variant>
        <vt:i4>6291560</vt:i4>
      </vt:variant>
      <vt:variant>
        <vt:i4>594</vt:i4>
      </vt:variant>
      <vt:variant>
        <vt:i4>0</vt:i4>
      </vt:variant>
      <vt:variant>
        <vt:i4>5</vt:i4>
      </vt:variant>
      <vt:variant>
        <vt:lpwstr>https://varsome.com/transcript/hg19/NM_032458.3</vt:lpwstr>
      </vt:variant>
      <vt:variant>
        <vt:lpwstr/>
      </vt:variant>
      <vt:variant>
        <vt:i4>6750304</vt:i4>
      </vt:variant>
      <vt:variant>
        <vt:i4>591</vt:i4>
      </vt:variant>
      <vt:variant>
        <vt:i4>0</vt:i4>
      </vt:variant>
      <vt:variant>
        <vt:i4>5</vt:i4>
      </vt:variant>
      <vt:variant>
        <vt:lpwstr>https://varsome.com/transcript/hg19/NM_002524.5</vt:lpwstr>
      </vt:variant>
      <vt:variant>
        <vt:lpwstr/>
      </vt:variant>
      <vt:variant>
        <vt:i4>6750311</vt:i4>
      </vt:variant>
      <vt:variant>
        <vt:i4>588</vt:i4>
      </vt:variant>
      <vt:variant>
        <vt:i4>0</vt:i4>
      </vt:variant>
      <vt:variant>
        <vt:i4>5</vt:i4>
      </vt:variant>
      <vt:variant>
        <vt:lpwstr>https://varsome.com/transcript/hg19/NM_002520.6</vt:lpwstr>
      </vt:variant>
      <vt:variant>
        <vt:lpwstr/>
      </vt:variant>
      <vt:variant>
        <vt:i4>8061007</vt:i4>
      </vt:variant>
      <vt:variant>
        <vt:i4>585</vt:i4>
      </vt:variant>
      <vt:variant>
        <vt:i4>0</vt:i4>
      </vt:variant>
      <vt:variant>
        <vt:i4>5</vt:i4>
      </vt:variant>
      <vt:variant>
        <vt:lpwstr>https://varsome.com/transcript/hg19/NM_001136023.3</vt:lpwstr>
      </vt:variant>
      <vt:variant>
        <vt:lpwstr/>
      </vt:variant>
      <vt:variant>
        <vt:i4>7929921</vt:i4>
      </vt:variant>
      <vt:variant>
        <vt:i4>582</vt:i4>
      </vt:variant>
      <vt:variant>
        <vt:i4>0</vt:i4>
      </vt:variant>
      <vt:variant>
        <vt:i4>5</vt:i4>
      </vt:variant>
      <vt:variant>
        <vt:lpwstr>https://varsome.com/transcript/hg19/NM_001042492.3</vt:lpwstr>
      </vt:variant>
      <vt:variant>
        <vt:lpwstr/>
      </vt:variant>
      <vt:variant>
        <vt:i4>6619239</vt:i4>
      </vt:variant>
      <vt:variant>
        <vt:i4>579</vt:i4>
      </vt:variant>
      <vt:variant>
        <vt:i4>0</vt:i4>
      </vt:variant>
      <vt:variant>
        <vt:i4>5</vt:i4>
      </vt:variant>
      <vt:variant>
        <vt:lpwstr>https://varsome.com/transcript/hg19/NM_005373.3</vt:lpwstr>
      </vt:variant>
      <vt:variant>
        <vt:lpwstr/>
      </vt:variant>
      <vt:variant>
        <vt:i4>6422624</vt:i4>
      </vt:variant>
      <vt:variant>
        <vt:i4>576</vt:i4>
      </vt:variant>
      <vt:variant>
        <vt:i4>0</vt:i4>
      </vt:variant>
      <vt:variant>
        <vt:i4>5</vt:i4>
      </vt:variant>
      <vt:variant>
        <vt:lpwstr>https://varsome.com/transcript/hg19/NM_033360.4</vt:lpwstr>
      </vt:variant>
      <vt:variant>
        <vt:lpwstr/>
      </vt:variant>
      <vt:variant>
        <vt:i4>7733324</vt:i4>
      </vt:variant>
      <vt:variant>
        <vt:i4>573</vt:i4>
      </vt:variant>
      <vt:variant>
        <vt:i4>0</vt:i4>
      </vt:variant>
      <vt:variant>
        <vt:i4>5</vt:i4>
      </vt:variant>
      <vt:variant>
        <vt:lpwstr>https://varsome.com/transcript/hg19/NM_001197104.2</vt:lpwstr>
      </vt:variant>
      <vt:variant>
        <vt:lpwstr/>
      </vt:variant>
      <vt:variant>
        <vt:i4>6619239</vt:i4>
      </vt:variant>
      <vt:variant>
        <vt:i4>570</vt:i4>
      </vt:variant>
      <vt:variant>
        <vt:i4>0</vt:i4>
      </vt:variant>
      <vt:variant>
        <vt:i4>5</vt:i4>
      </vt:variant>
      <vt:variant>
        <vt:lpwstr>https://varsome.com/transcript/hg19/NM_000222.3</vt:lpwstr>
      </vt:variant>
      <vt:variant>
        <vt:lpwstr/>
      </vt:variant>
      <vt:variant>
        <vt:i4>6553707</vt:i4>
      </vt:variant>
      <vt:variant>
        <vt:i4>567</vt:i4>
      </vt:variant>
      <vt:variant>
        <vt:i4>0</vt:i4>
      </vt:variant>
      <vt:variant>
        <vt:i4>5</vt:i4>
      </vt:variant>
      <vt:variant>
        <vt:lpwstr>https://varsome.com/transcript/hg19/NM_004972.4</vt:lpwstr>
      </vt:variant>
      <vt:variant>
        <vt:lpwstr/>
      </vt:variant>
      <vt:variant>
        <vt:i4>6750306</vt:i4>
      </vt:variant>
      <vt:variant>
        <vt:i4>564</vt:i4>
      </vt:variant>
      <vt:variant>
        <vt:i4>0</vt:i4>
      </vt:variant>
      <vt:variant>
        <vt:i4>5</vt:i4>
      </vt:variant>
      <vt:variant>
        <vt:lpwstr>https://varsome.com/transcript/hg19/NM_006060.6</vt:lpwstr>
      </vt:variant>
      <vt:variant>
        <vt:lpwstr/>
      </vt:variant>
      <vt:variant>
        <vt:i4>6488169</vt:i4>
      </vt:variant>
      <vt:variant>
        <vt:i4>561</vt:i4>
      </vt:variant>
      <vt:variant>
        <vt:i4>0</vt:i4>
      </vt:variant>
      <vt:variant>
        <vt:i4>5</vt:i4>
      </vt:variant>
      <vt:variant>
        <vt:lpwstr>https://varsome.com/transcript/hg19/NM_002168.4</vt:lpwstr>
      </vt:variant>
      <vt:variant>
        <vt:lpwstr/>
      </vt:variant>
      <vt:variant>
        <vt:i4>7012457</vt:i4>
      </vt:variant>
      <vt:variant>
        <vt:i4>558</vt:i4>
      </vt:variant>
      <vt:variant>
        <vt:i4>0</vt:i4>
      </vt:variant>
      <vt:variant>
        <vt:i4>5</vt:i4>
      </vt:variant>
      <vt:variant>
        <vt:lpwstr>https://varsome.com/transcript/hg19/NM_005896.3</vt:lpwstr>
      </vt:variant>
      <vt:variant>
        <vt:lpwstr/>
      </vt:variant>
      <vt:variant>
        <vt:i4>8323151</vt:i4>
      </vt:variant>
      <vt:variant>
        <vt:i4>555</vt:i4>
      </vt:variant>
      <vt:variant>
        <vt:i4>0</vt:i4>
      </vt:variant>
      <vt:variant>
        <vt:i4>5</vt:i4>
      </vt:variant>
      <vt:variant>
        <vt:lpwstr>https://varsome.com/transcript/hg19/NM_001130442.2</vt:lpwstr>
      </vt:variant>
      <vt:variant>
        <vt:lpwstr/>
      </vt:variant>
      <vt:variant>
        <vt:i4>6684780</vt:i4>
      </vt:variant>
      <vt:variant>
        <vt:i4>552</vt:i4>
      </vt:variant>
      <vt:variant>
        <vt:i4>0</vt:i4>
      </vt:variant>
      <vt:variant>
        <vt:i4>5</vt:i4>
      </vt:variant>
      <vt:variant>
        <vt:lpwstr>https://varsome.com/transcript/hg19/NM_032638.5</vt:lpwstr>
      </vt:variant>
      <vt:variant>
        <vt:lpwstr/>
      </vt:variant>
      <vt:variant>
        <vt:i4>6357097</vt:i4>
      </vt:variant>
      <vt:variant>
        <vt:i4>549</vt:i4>
      </vt:variant>
      <vt:variant>
        <vt:i4>0</vt:i4>
      </vt:variant>
      <vt:variant>
        <vt:i4>5</vt:i4>
      </vt:variant>
      <vt:variant>
        <vt:lpwstr>https://varsome.com/transcript/hg19/NM_002049.4</vt:lpwstr>
      </vt:variant>
      <vt:variant>
        <vt:lpwstr/>
      </vt:variant>
      <vt:variant>
        <vt:i4>6422639</vt:i4>
      </vt:variant>
      <vt:variant>
        <vt:i4>546</vt:i4>
      </vt:variant>
      <vt:variant>
        <vt:i4>0</vt:i4>
      </vt:variant>
      <vt:variant>
        <vt:i4>5</vt:i4>
      </vt:variant>
      <vt:variant>
        <vt:lpwstr>https://varsome.com/transcript/hg19/NM_004119.3</vt:lpwstr>
      </vt:variant>
      <vt:variant>
        <vt:lpwstr/>
      </vt:variant>
      <vt:variant>
        <vt:i4>6684771</vt:i4>
      </vt:variant>
      <vt:variant>
        <vt:i4>543</vt:i4>
      </vt:variant>
      <vt:variant>
        <vt:i4>0</vt:i4>
      </vt:variant>
      <vt:variant>
        <vt:i4>5</vt:i4>
      </vt:variant>
      <vt:variant>
        <vt:lpwstr>https://varsome.com/transcript/hg19/NM_004456.5</vt:lpwstr>
      </vt:variant>
      <vt:variant>
        <vt:lpwstr/>
      </vt:variant>
      <vt:variant>
        <vt:i4>7209071</vt:i4>
      </vt:variant>
      <vt:variant>
        <vt:i4>540</vt:i4>
      </vt:variant>
      <vt:variant>
        <vt:i4>0</vt:i4>
      </vt:variant>
      <vt:variant>
        <vt:i4>5</vt:i4>
      </vt:variant>
      <vt:variant>
        <vt:lpwstr>https://varsome.com/transcript/hg19/NM_001987.5</vt:lpwstr>
      </vt:variant>
      <vt:variant>
        <vt:lpwstr/>
      </vt:variant>
      <vt:variant>
        <vt:i4>6291557</vt:i4>
      </vt:variant>
      <vt:variant>
        <vt:i4>537</vt:i4>
      </vt:variant>
      <vt:variant>
        <vt:i4>0</vt:i4>
      </vt:variant>
      <vt:variant>
        <vt:i4>5</vt:i4>
      </vt:variant>
      <vt:variant>
        <vt:lpwstr>https://varsome.com/transcript/hg19/NM_022552.4</vt:lpwstr>
      </vt:variant>
      <vt:variant>
        <vt:lpwstr/>
      </vt:variant>
      <vt:variant>
        <vt:i4>6488161</vt:i4>
      </vt:variant>
      <vt:variant>
        <vt:i4>534</vt:i4>
      </vt:variant>
      <vt:variant>
        <vt:i4>0</vt:i4>
      </vt:variant>
      <vt:variant>
        <vt:i4>5</vt:i4>
      </vt:variant>
      <vt:variant>
        <vt:lpwstr>https://varsome.com/transcript/hg19/NM_016222.4</vt:lpwstr>
      </vt:variant>
      <vt:variant>
        <vt:lpwstr/>
      </vt:variant>
      <vt:variant>
        <vt:i4>6422639</vt:i4>
      </vt:variant>
      <vt:variant>
        <vt:i4>531</vt:i4>
      </vt:variant>
      <vt:variant>
        <vt:i4>0</vt:i4>
      </vt:variant>
      <vt:variant>
        <vt:i4>5</vt:i4>
      </vt:variant>
      <vt:variant>
        <vt:lpwstr>https://varsome.com/transcript/hg19/NM_181552.4</vt:lpwstr>
      </vt:variant>
      <vt:variant>
        <vt:lpwstr/>
      </vt:variant>
      <vt:variant>
        <vt:i4>6488171</vt:i4>
      </vt:variant>
      <vt:variant>
        <vt:i4>528</vt:i4>
      </vt:variant>
      <vt:variant>
        <vt:i4>0</vt:i4>
      </vt:variant>
      <vt:variant>
        <vt:i4>5</vt:i4>
      </vt:variant>
      <vt:variant>
        <vt:lpwstr>https://varsome.com/transcript/hg19/NM_156039.3</vt:lpwstr>
      </vt:variant>
      <vt:variant>
        <vt:lpwstr/>
      </vt:variant>
      <vt:variant>
        <vt:i4>7864396</vt:i4>
      </vt:variant>
      <vt:variant>
        <vt:i4>525</vt:i4>
      </vt:variant>
      <vt:variant>
        <vt:i4>0</vt:i4>
      </vt:variant>
      <vt:variant>
        <vt:i4>5</vt:i4>
      </vt:variant>
      <vt:variant>
        <vt:lpwstr>https://varsome.com/transcript/hg19/NM_001005735.2</vt:lpwstr>
      </vt:variant>
      <vt:variant>
        <vt:lpwstr/>
      </vt:variant>
      <vt:variant>
        <vt:i4>6619239</vt:i4>
      </vt:variant>
      <vt:variant>
        <vt:i4>522</vt:i4>
      </vt:variant>
      <vt:variant>
        <vt:i4>0</vt:i4>
      </vt:variant>
      <vt:variant>
        <vt:i4>5</vt:i4>
      </vt:variant>
      <vt:variant>
        <vt:lpwstr>https://varsome.com/transcript/hg19/NM_004364.4</vt:lpwstr>
      </vt:variant>
      <vt:variant>
        <vt:lpwstr/>
      </vt:variant>
      <vt:variant>
        <vt:i4>6946921</vt:i4>
      </vt:variant>
      <vt:variant>
        <vt:i4>519</vt:i4>
      </vt:variant>
      <vt:variant>
        <vt:i4>0</vt:i4>
      </vt:variant>
      <vt:variant>
        <vt:i4>5</vt:i4>
      </vt:variant>
      <vt:variant>
        <vt:lpwstr>https://varsome.com/transcript/hg19/NM_005188.4</vt:lpwstr>
      </vt:variant>
      <vt:variant>
        <vt:lpwstr/>
      </vt:variant>
      <vt:variant>
        <vt:i4>6750304</vt:i4>
      </vt:variant>
      <vt:variant>
        <vt:i4>516</vt:i4>
      </vt:variant>
      <vt:variant>
        <vt:i4>0</vt:i4>
      </vt:variant>
      <vt:variant>
        <vt:i4>5</vt:i4>
      </vt:variant>
      <vt:variant>
        <vt:lpwstr>https://varsome.com/transcript/hg19/NM_004343.4</vt:lpwstr>
      </vt:variant>
      <vt:variant>
        <vt:lpwstr/>
      </vt:variant>
      <vt:variant>
        <vt:i4>8257600</vt:i4>
      </vt:variant>
      <vt:variant>
        <vt:i4>513</vt:i4>
      </vt:variant>
      <vt:variant>
        <vt:i4>0</vt:i4>
      </vt:variant>
      <vt:variant>
        <vt:i4>5</vt:i4>
      </vt:variant>
      <vt:variant>
        <vt:lpwstr>https://varsome.com/transcript/hg19/NM_001123385.2</vt:lpwstr>
      </vt:variant>
      <vt:variant>
        <vt:lpwstr/>
      </vt:variant>
      <vt:variant>
        <vt:i4>7077913</vt:i4>
      </vt:variant>
      <vt:variant>
        <vt:i4>510</vt:i4>
      </vt:variant>
      <vt:variant>
        <vt:i4>0</vt:i4>
      </vt:variant>
      <vt:variant>
        <vt:i4>5</vt:i4>
      </vt:variant>
      <vt:variant>
        <vt:lpwstr>https://www.ncbi.nlm.nih.gov/nuccore/NM_015338.6</vt:lpwstr>
      </vt:variant>
      <vt:variant>
        <vt:lpwstr/>
      </vt:variant>
      <vt:variant>
        <vt:i4>6422634</vt:i4>
      </vt:variant>
      <vt:variant>
        <vt:i4>507</vt:i4>
      </vt:variant>
      <vt:variant>
        <vt:i4>0</vt:i4>
      </vt:variant>
      <vt:variant>
        <vt:i4>5</vt:i4>
      </vt:variant>
      <vt:variant>
        <vt:lpwstr>https://varsome.com/transcript/hg19/NM_014915.3</vt:lpwstr>
      </vt:variant>
      <vt:variant>
        <vt:lpwstr/>
      </vt:variant>
      <vt:variant>
        <vt:i4>1572919</vt:i4>
      </vt:variant>
      <vt:variant>
        <vt:i4>500</vt:i4>
      </vt:variant>
      <vt:variant>
        <vt:i4>0</vt:i4>
      </vt:variant>
      <vt:variant>
        <vt:i4>5</vt:i4>
      </vt:variant>
      <vt:variant>
        <vt:lpwstr/>
      </vt:variant>
      <vt:variant>
        <vt:lpwstr>_Toc44066558</vt:lpwstr>
      </vt:variant>
      <vt:variant>
        <vt:i4>1507383</vt:i4>
      </vt:variant>
      <vt:variant>
        <vt:i4>494</vt:i4>
      </vt:variant>
      <vt:variant>
        <vt:i4>0</vt:i4>
      </vt:variant>
      <vt:variant>
        <vt:i4>5</vt:i4>
      </vt:variant>
      <vt:variant>
        <vt:lpwstr/>
      </vt:variant>
      <vt:variant>
        <vt:lpwstr>_Toc44066557</vt:lpwstr>
      </vt:variant>
      <vt:variant>
        <vt:i4>1441847</vt:i4>
      </vt:variant>
      <vt:variant>
        <vt:i4>488</vt:i4>
      </vt:variant>
      <vt:variant>
        <vt:i4>0</vt:i4>
      </vt:variant>
      <vt:variant>
        <vt:i4>5</vt:i4>
      </vt:variant>
      <vt:variant>
        <vt:lpwstr/>
      </vt:variant>
      <vt:variant>
        <vt:lpwstr>_Toc44066556</vt:lpwstr>
      </vt:variant>
      <vt:variant>
        <vt:i4>1376311</vt:i4>
      </vt:variant>
      <vt:variant>
        <vt:i4>482</vt:i4>
      </vt:variant>
      <vt:variant>
        <vt:i4>0</vt:i4>
      </vt:variant>
      <vt:variant>
        <vt:i4>5</vt:i4>
      </vt:variant>
      <vt:variant>
        <vt:lpwstr/>
      </vt:variant>
      <vt:variant>
        <vt:lpwstr>_Toc44066555</vt:lpwstr>
      </vt:variant>
      <vt:variant>
        <vt:i4>1310775</vt:i4>
      </vt:variant>
      <vt:variant>
        <vt:i4>476</vt:i4>
      </vt:variant>
      <vt:variant>
        <vt:i4>0</vt:i4>
      </vt:variant>
      <vt:variant>
        <vt:i4>5</vt:i4>
      </vt:variant>
      <vt:variant>
        <vt:lpwstr/>
      </vt:variant>
      <vt:variant>
        <vt:lpwstr>_Toc44066554</vt:lpwstr>
      </vt:variant>
      <vt:variant>
        <vt:i4>1245239</vt:i4>
      </vt:variant>
      <vt:variant>
        <vt:i4>470</vt:i4>
      </vt:variant>
      <vt:variant>
        <vt:i4>0</vt:i4>
      </vt:variant>
      <vt:variant>
        <vt:i4>5</vt:i4>
      </vt:variant>
      <vt:variant>
        <vt:lpwstr/>
      </vt:variant>
      <vt:variant>
        <vt:lpwstr>_Toc44066553</vt:lpwstr>
      </vt:variant>
      <vt:variant>
        <vt:i4>1179703</vt:i4>
      </vt:variant>
      <vt:variant>
        <vt:i4>464</vt:i4>
      </vt:variant>
      <vt:variant>
        <vt:i4>0</vt:i4>
      </vt:variant>
      <vt:variant>
        <vt:i4>5</vt:i4>
      </vt:variant>
      <vt:variant>
        <vt:lpwstr/>
      </vt:variant>
      <vt:variant>
        <vt:lpwstr>_Toc44066552</vt:lpwstr>
      </vt:variant>
      <vt:variant>
        <vt:i4>1114167</vt:i4>
      </vt:variant>
      <vt:variant>
        <vt:i4>458</vt:i4>
      </vt:variant>
      <vt:variant>
        <vt:i4>0</vt:i4>
      </vt:variant>
      <vt:variant>
        <vt:i4>5</vt:i4>
      </vt:variant>
      <vt:variant>
        <vt:lpwstr/>
      </vt:variant>
      <vt:variant>
        <vt:lpwstr>_Toc44066551</vt:lpwstr>
      </vt:variant>
      <vt:variant>
        <vt:i4>1048631</vt:i4>
      </vt:variant>
      <vt:variant>
        <vt:i4>452</vt:i4>
      </vt:variant>
      <vt:variant>
        <vt:i4>0</vt:i4>
      </vt:variant>
      <vt:variant>
        <vt:i4>5</vt:i4>
      </vt:variant>
      <vt:variant>
        <vt:lpwstr/>
      </vt:variant>
      <vt:variant>
        <vt:lpwstr>_Toc44066550</vt:lpwstr>
      </vt:variant>
      <vt:variant>
        <vt:i4>1638454</vt:i4>
      </vt:variant>
      <vt:variant>
        <vt:i4>446</vt:i4>
      </vt:variant>
      <vt:variant>
        <vt:i4>0</vt:i4>
      </vt:variant>
      <vt:variant>
        <vt:i4>5</vt:i4>
      </vt:variant>
      <vt:variant>
        <vt:lpwstr/>
      </vt:variant>
      <vt:variant>
        <vt:lpwstr>_Toc44066549</vt:lpwstr>
      </vt:variant>
      <vt:variant>
        <vt:i4>1572918</vt:i4>
      </vt:variant>
      <vt:variant>
        <vt:i4>440</vt:i4>
      </vt:variant>
      <vt:variant>
        <vt:i4>0</vt:i4>
      </vt:variant>
      <vt:variant>
        <vt:i4>5</vt:i4>
      </vt:variant>
      <vt:variant>
        <vt:lpwstr/>
      </vt:variant>
      <vt:variant>
        <vt:lpwstr>_Toc44066548</vt:lpwstr>
      </vt:variant>
      <vt:variant>
        <vt:i4>1507382</vt:i4>
      </vt:variant>
      <vt:variant>
        <vt:i4>434</vt:i4>
      </vt:variant>
      <vt:variant>
        <vt:i4>0</vt:i4>
      </vt:variant>
      <vt:variant>
        <vt:i4>5</vt:i4>
      </vt:variant>
      <vt:variant>
        <vt:lpwstr/>
      </vt:variant>
      <vt:variant>
        <vt:lpwstr>_Toc44066547</vt:lpwstr>
      </vt:variant>
      <vt:variant>
        <vt:i4>1441846</vt:i4>
      </vt:variant>
      <vt:variant>
        <vt:i4>428</vt:i4>
      </vt:variant>
      <vt:variant>
        <vt:i4>0</vt:i4>
      </vt:variant>
      <vt:variant>
        <vt:i4>5</vt:i4>
      </vt:variant>
      <vt:variant>
        <vt:lpwstr/>
      </vt:variant>
      <vt:variant>
        <vt:lpwstr>_Toc44066546</vt:lpwstr>
      </vt:variant>
      <vt:variant>
        <vt:i4>1376310</vt:i4>
      </vt:variant>
      <vt:variant>
        <vt:i4>422</vt:i4>
      </vt:variant>
      <vt:variant>
        <vt:i4>0</vt:i4>
      </vt:variant>
      <vt:variant>
        <vt:i4>5</vt:i4>
      </vt:variant>
      <vt:variant>
        <vt:lpwstr/>
      </vt:variant>
      <vt:variant>
        <vt:lpwstr>_Toc44066545</vt:lpwstr>
      </vt:variant>
      <vt:variant>
        <vt:i4>1310774</vt:i4>
      </vt:variant>
      <vt:variant>
        <vt:i4>416</vt:i4>
      </vt:variant>
      <vt:variant>
        <vt:i4>0</vt:i4>
      </vt:variant>
      <vt:variant>
        <vt:i4>5</vt:i4>
      </vt:variant>
      <vt:variant>
        <vt:lpwstr/>
      </vt:variant>
      <vt:variant>
        <vt:lpwstr>_Toc44066544</vt:lpwstr>
      </vt:variant>
      <vt:variant>
        <vt:i4>1245238</vt:i4>
      </vt:variant>
      <vt:variant>
        <vt:i4>410</vt:i4>
      </vt:variant>
      <vt:variant>
        <vt:i4>0</vt:i4>
      </vt:variant>
      <vt:variant>
        <vt:i4>5</vt:i4>
      </vt:variant>
      <vt:variant>
        <vt:lpwstr/>
      </vt:variant>
      <vt:variant>
        <vt:lpwstr>_Toc44066543</vt:lpwstr>
      </vt:variant>
      <vt:variant>
        <vt:i4>1179702</vt:i4>
      </vt:variant>
      <vt:variant>
        <vt:i4>404</vt:i4>
      </vt:variant>
      <vt:variant>
        <vt:i4>0</vt:i4>
      </vt:variant>
      <vt:variant>
        <vt:i4>5</vt:i4>
      </vt:variant>
      <vt:variant>
        <vt:lpwstr/>
      </vt:variant>
      <vt:variant>
        <vt:lpwstr>_Toc44066542</vt:lpwstr>
      </vt:variant>
      <vt:variant>
        <vt:i4>1114166</vt:i4>
      </vt:variant>
      <vt:variant>
        <vt:i4>398</vt:i4>
      </vt:variant>
      <vt:variant>
        <vt:i4>0</vt:i4>
      </vt:variant>
      <vt:variant>
        <vt:i4>5</vt:i4>
      </vt:variant>
      <vt:variant>
        <vt:lpwstr/>
      </vt:variant>
      <vt:variant>
        <vt:lpwstr>_Toc44066541</vt:lpwstr>
      </vt:variant>
      <vt:variant>
        <vt:i4>1048630</vt:i4>
      </vt:variant>
      <vt:variant>
        <vt:i4>392</vt:i4>
      </vt:variant>
      <vt:variant>
        <vt:i4>0</vt:i4>
      </vt:variant>
      <vt:variant>
        <vt:i4>5</vt:i4>
      </vt:variant>
      <vt:variant>
        <vt:lpwstr/>
      </vt:variant>
      <vt:variant>
        <vt:lpwstr>_Toc44066540</vt:lpwstr>
      </vt:variant>
      <vt:variant>
        <vt:i4>1638449</vt:i4>
      </vt:variant>
      <vt:variant>
        <vt:i4>386</vt:i4>
      </vt:variant>
      <vt:variant>
        <vt:i4>0</vt:i4>
      </vt:variant>
      <vt:variant>
        <vt:i4>5</vt:i4>
      </vt:variant>
      <vt:variant>
        <vt:lpwstr/>
      </vt:variant>
      <vt:variant>
        <vt:lpwstr>_Toc44066539</vt:lpwstr>
      </vt:variant>
      <vt:variant>
        <vt:i4>1572913</vt:i4>
      </vt:variant>
      <vt:variant>
        <vt:i4>380</vt:i4>
      </vt:variant>
      <vt:variant>
        <vt:i4>0</vt:i4>
      </vt:variant>
      <vt:variant>
        <vt:i4>5</vt:i4>
      </vt:variant>
      <vt:variant>
        <vt:lpwstr/>
      </vt:variant>
      <vt:variant>
        <vt:lpwstr>_Toc44066538</vt:lpwstr>
      </vt:variant>
      <vt:variant>
        <vt:i4>1507377</vt:i4>
      </vt:variant>
      <vt:variant>
        <vt:i4>374</vt:i4>
      </vt:variant>
      <vt:variant>
        <vt:i4>0</vt:i4>
      </vt:variant>
      <vt:variant>
        <vt:i4>5</vt:i4>
      </vt:variant>
      <vt:variant>
        <vt:lpwstr/>
      </vt:variant>
      <vt:variant>
        <vt:lpwstr>_Toc44066537</vt:lpwstr>
      </vt:variant>
      <vt:variant>
        <vt:i4>1441841</vt:i4>
      </vt:variant>
      <vt:variant>
        <vt:i4>368</vt:i4>
      </vt:variant>
      <vt:variant>
        <vt:i4>0</vt:i4>
      </vt:variant>
      <vt:variant>
        <vt:i4>5</vt:i4>
      </vt:variant>
      <vt:variant>
        <vt:lpwstr/>
      </vt:variant>
      <vt:variant>
        <vt:lpwstr>_Toc44066536</vt:lpwstr>
      </vt:variant>
      <vt:variant>
        <vt:i4>1376305</vt:i4>
      </vt:variant>
      <vt:variant>
        <vt:i4>362</vt:i4>
      </vt:variant>
      <vt:variant>
        <vt:i4>0</vt:i4>
      </vt:variant>
      <vt:variant>
        <vt:i4>5</vt:i4>
      </vt:variant>
      <vt:variant>
        <vt:lpwstr/>
      </vt:variant>
      <vt:variant>
        <vt:lpwstr>_Toc44066535</vt:lpwstr>
      </vt:variant>
      <vt:variant>
        <vt:i4>1310769</vt:i4>
      </vt:variant>
      <vt:variant>
        <vt:i4>356</vt:i4>
      </vt:variant>
      <vt:variant>
        <vt:i4>0</vt:i4>
      </vt:variant>
      <vt:variant>
        <vt:i4>5</vt:i4>
      </vt:variant>
      <vt:variant>
        <vt:lpwstr/>
      </vt:variant>
      <vt:variant>
        <vt:lpwstr>_Toc44066534</vt:lpwstr>
      </vt:variant>
      <vt:variant>
        <vt:i4>1245233</vt:i4>
      </vt:variant>
      <vt:variant>
        <vt:i4>350</vt:i4>
      </vt:variant>
      <vt:variant>
        <vt:i4>0</vt:i4>
      </vt:variant>
      <vt:variant>
        <vt:i4>5</vt:i4>
      </vt:variant>
      <vt:variant>
        <vt:lpwstr/>
      </vt:variant>
      <vt:variant>
        <vt:lpwstr>_Toc44066533</vt:lpwstr>
      </vt:variant>
      <vt:variant>
        <vt:i4>1179697</vt:i4>
      </vt:variant>
      <vt:variant>
        <vt:i4>344</vt:i4>
      </vt:variant>
      <vt:variant>
        <vt:i4>0</vt:i4>
      </vt:variant>
      <vt:variant>
        <vt:i4>5</vt:i4>
      </vt:variant>
      <vt:variant>
        <vt:lpwstr/>
      </vt:variant>
      <vt:variant>
        <vt:lpwstr>_Toc44066532</vt:lpwstr>
      </vt:variant>
      <vt:variant>
        <vt:i4>1114161</vt:i4>
      </vt:variant>
      <vt:variant>
        <vt:i4>338</vt:i4>
      </vt:variant>
      <vt:variant>
        <vt:i4>0</vt:i4>
      </vt:variant>
      <vt:variant>
        <vt:i4>5</vt:i4>
      </vt:variant>
      <vt:variant>
        <vt:lpwstr/>
      </vt:variant>
      <vt:variant>
        <vt:lpwstr>_Toc44066531</vt:lpwstr>
      </vt:variant>
      <vt:variant>
        <vt:i4>1048625</vt:i4>
      </vt:variant>
      <vt:variant>
        <vt:i4>332</vt:i4>
      </vt:variant>
      <vt:variant>
        <vt:i4>0</vt:i4>
      </vt:variant>
      <vt:variant>
        <vt:i4>5</vt:i4>
      </vt:variant>
      <vt:variant>
        <vt:lpwstr/>
      </vt:variant>
      <vt:variant>
        <vt:lpwstr>_Toc44066530</vt:lpwstr>
      </vt:variant>
      <vt:variant>
        <vt:i4>1638448</vt:i4>
      </vt:variant>
      <vt:variant>
        <vt:i4>326</vt:i4>
      </vt:variant>
      <vt:variant>
        <vt:i4>0</vt:i4>
      </vt:variant>
      <vt:variant>
        <vt:i4>5</vt:i4>
      </vt:variant>
      <vt:variant>
        <vt:lpwstr/>
      </vt:variant>
      <vt:variant>
        <vt:lpwstr>_Toc44066529</vt:lpwstr>
      </vt:variant>
      <vt:variant>
        <vt:i4>1572912</vt:i4>
      </vt:variant>
      <vt:variant>
        <vt:i4>320</vt:i4>
      </vt:variant>
      <vt:variant>
        <vt:i4>0</vt:i4>
      </vt:variant>
      <vt:variant>
        <vt:i4>5</vt:i4>
      </vt:variant>
      <vt:variant>
        <vt:lpwstr/>
      </vt:variant>
      <vt:variant>
        <vt:lpwstr>_Toc44066528</vt:lpwstr>
      </vt:variant>
      <vt:variant>
        <vt:i4>1507376</vt:i4>
      </vt:variant>
      <vt:variant>
        <vt:i4>314</vt:i4>
      </vt:variant>
      <vt:variant>
        <vt:i4>0</vt:i4>
      </vt:variant>
      <vt:variant>
        <vt:i4>5</vt:i4>
      </vt:variant>
      <vt:variant>
        <vt:lpwstr/>
      </vt:variant>
      <vt:variant>
        <vt:lpwstr>_Toc44066527</vt:lpwstr>
      </vt:variant>
      <vt:variant>
        <vt:i4>1441840</vt:i4>
      </vt:variant>
      <vt:variant>
        <vt:i4>308</vt:i4>
      </vt:variant>
      <vt:variant>
        <vt:i4>0</vt:i4>
      </vt:variant>
      <vt:variant>
        <vt:i4>5</vt:i4>
      </vt:variant>
      <vt:variant>
        <vt:lpwstr/>
      </vt:variant>
      <vt:variant>
        <vt:lpwstr>_Toc44066526</vt:lpwstr>
      </vt:variant>
      <vt:variant>
        <vt:i4>1376304</vt:i4>
      </vt:variant>
      <vt:variant>
        <vt:i4>302</vt:i4>
      </vt:variant>
      <vt:variant>
        <vt:i4>0</vt:i4>
      </vt:variant>
      <vt:variant>
        <vt:i4>5</vt:i4>
      </vt:variant>
      <vt:variant>
        <vt:lpwstr/>
      </vt:variant>
      <vt:variant>
        <vt:lpwstr>_Toc44066525</vt:lpwstr>
      </vt:variant>
      <vt:variant>
        <vt:i4>1310768</vt:i4>
      </vt:variant>
      <vt:variant>
        <vt:i4>296</vt:i4>
      </vt:variant>
      <vt:variant>
        <vt:i4>0</vt:i4>
      </vt:variant>
      <vt:variant>
        <vt:i4>5</vt:i4>
      </vt:variant>
      <vt:variant>
        <vt:lpwstr/>
      </vt:variant>
      <vt:variant>
        <vt:lpwstr>_Toc44066524</vt:lpwstr>
      </vt:variant>
      <vt:variant>
        <vt:i4>1245232</vt:i4>
      </vt:variant>
      <vt:variant>
        <vt:i4>290</vt:i4>
      </vt:variant>
      <vt:variant>
        <vt:i4>0</vt:i4>
      </vt:variant>
      <vt:variant>
        <vt:i4>5</vt:i4>
      </vt:variant>
      <vt:variant>
        <vt:lpwstr/>
      </vt:variant>
      <vt:variant>
        <vt:lpwstr>_Toc44066523</vt:lpwstr>
      </vt:variant>
      <vt:variant>
        <vt:i4>1179696</vt:i4>
      </vt:variant>
      <vt:variant>
        <vt:i4>284</vt:i4>
      </vt:variant>
      <vt:variant>
        <vt:i4>0</vt:i4>
      </vt:variant>
      <vt:variant>
        <vt:i4>5</vt:i4>
      </vt:variant>
      <vt:variant>
        <vt:lpwstr/>
      </vt:variant>
      <vt:variant>
        <vt:lpwstr>_Toc44066522</vt:lpwstr>
      </vt:variant>
      <vt:variant>
        <vt:i4>1114160</vt:i4>
      </vt:variant>
      <vt:variant>
        <vt:i4>278</vt:i4>
      </vt:variant>
      <vt:variant>
        <vt:i4>0</vt:i4>
      </vt:variant>
      <vt:variant>
        <vt:i4>5</vt:i4>
      </vt:variant>
      <vt:variant>
        <vt:lpwstr/>
      </vt:variant>
      <vt:variant>
        <vt:lpwstr>_Toc44066521</vt:lpwstr>
      </vt:variant>
      <vt:variant>
        <vt:i4>1048624</vt:i4>
      </vt:variant>
      <vt:variant>
        <vt:i4>272</vt:i4>
      </vt:variant>
      <vt:variant>
        <vt:i4>0</vt:i4>
      </vt:variant>
      <vt:variant>
        <vt:i4>5</vt:i4>
      </vt:variant>
      <vt:variant>
        <vt:lpwstr/>
      </vt:variant>
      <vt:variant>
        <vt:lpwstr>_Toc44066520</vt:lpwstr>
      </vt:variant>
      <vt:variant>
        <vt:i4>1638451</vt:i4>
      </vt:variant>
      <vt:variant>
        <vt:i4>266</vt:i4>
      </vt:variant>
      <vt:variant>
        <vt:i4>0</vt:i4>
      </vt:variant>
      <vt:variant>
        <vt:i4>5</vt:i4>
      </vt:variant>
      <vt:variant>
        <vt:lpwstr/>
      </vt:variant>
      <vt:variant>
        <vt:lpwstr>_Toc44066519</vt:lpwstr>
      </vt:variant>
      <vt:variant>
        <vt:i4>1572915</vt:i4>
      </vt:variant>
      <vt:variant>
        <vt:i4>260</vt:i4>
      </vt:variant>
      <vt:variant>
        <vt:i4>0</vt:i4>
      </vt:variant>
      <vt:variant>
        <vt:i4>5</vt:i4>
      </vt:variant>
      <vt:variant>
        <vt:lpwstr/>
      </vt:variant>
      <vt:variant>
        <vt:lpwstr>_Toc44066518</vt:lpwstr>
      </vt:variant>
      <vt:variant>
        <vt:i4>1507379</vt:i4>
      </vt:variant>
      <vt:variant>
        <vt:i4>254</vt:i4>
      </vt:variant>
      <vt:variant>
        <vt:i4>0</vt:i4>
      </vt:variant>
      <vt:variant>
        <vt:i4>5</vt:i4>
      </vt:variant>
      <vt:variant>
        <vt:lpwstr/>
      </vt:variant>
      <vt:variant>
        <vt:lpwstr>_Toc44066517</vt:lpwstr>
      </vt:variant>
      <vt:variant>
        <vt:i4>1441843</vt:i4>
      </vt:variant>
      <vt:variant>
        <vt:i4>248</vt:i4>
      </vt:variant>
      <vt:variant>
        <vt:i4>0</vt:i4>
      </vt:variant>
      <vt:variant>
        <vt:i4>5</vt:i4>
      </vt:variant>
      <vt:variant>
        <vt:lpwstr/>
      </vt:variant>
      <vt:variant>
        <vt:lpwstr>_Toc44066516</vt:lpwstr>
      </vt:variant>
      <vt:variant>
        <vt:i4>1376307</vt:i4>
      </vt:variant>
      <vt:variant>
        <vt:i4>242</vt:i4>
      </vt:variant>
      <vt:variant>
        <vt:i4>0</vt:i4>
      </vt:variant>
      <vt:variant>
        <vt:i4>5</vt:i4>
      </vt:variant>
      <vt:variant>
        <vt:lpwstr/>
      </vt:variant>
      <vt:variant>
        <vt:lpwstr>_Toc44066515</vt:lpwstr>
      </vt:variant>
      <vt:variant>
        <vt:i4>1310771</vt:i4>
      </vt:variant>
      <vt:variant>
        <vt:i4>236</vt:i4>
      </vt:variant>
      <vt:variant>
        <vt:i4>0</vt:i4>
      </vt:variant>
      <vt:variant>
        <vt:i4>5</vt:i4>
      </vt:variant>
      <vt:variant>
        <vt:lpwstr/>
      </vt:variant>
      <vt:variant>
        <vt:lpwstr>_Toc44066514</vt:lpwstr>
      </vt:variant>
      <vt:variant>
        <vt:i4>1245235</vt:i4>
      </vt:variant>
      <vt:variant>
        <vt:i4>230</vt:i4>
      </vt:variant>
      <vt:variant>
        <vt:i4>0</vt:i4>
      </vt:variant>
      <vt:variant>
        <vt:i4>5</vt:i4>
      </vt:variant>
      <vt:variant>
        <vt:lpwstr/>
      </vt:variant>
      <vt:variant>
        <vt:lpwstr>_Toc44066513</vt:lpwstr>
      </vt:variant>
      <vt:variant>
        <vt:i4>1179699</vt:i4>
      </vt:variant>
      <vt:variant>
        <vt:i4>224</vt:i4>
      </vt:variant>
      <vt:variant>
        <vt:i4>0</vt:i4>
      </vt:variant>
      <vt:variant>
        <vt:i4>5</vt:i4>
      </vt:variant>
      <vt:variant>
        <vt:lpwstr/>
      </vt:variant>
      <vt:variant>
        <vt:lpwstr>_Toc44066512</vt:lpwstr>
      </vt:variant>
      <vt:variant>
        <vt:i4>1114163</vt:i4>
      </vt:variant>
      <vt:variant>
        <vt:i4>218</vt:i4>
      </vt:variant>
      <vt:variant>
        <vt:i4>0</vt:i4>
      </vt:variant>
      <vt:variant>
        <vt:i4>5</vt:i4>
      </vt:variant>
      <vt:variant>
        <vt:lpwstr/>
      </vt:variant>
      <vt:variant>
        <vt:lpwstr>_Toc44066511</vt:lpwstr>
      </vt:variant>
      <vt:variant>
        <vt:i4>1048627</vt:i4>
      </vt:variant>
      <vt:variant>
        <vt:i4>212</vt:i4>
      </vt:variant>
      <vt:variant>
        <vt:i4>0</vt:i4>
      </vt:variant>
      <vt:variant>
        <vt:i4>5</vt:i4>
      </vt:variant>
      <vt:variant>
        <vt:lpwstr/>
      </vt:variant>
      <vt:variant>
        <vt:lpwstr>_Toc44066510</vt:lpwstr>
      </vt:variant>
      <vt:variant>
        <vt:i4>1638450</vt:i4>
      </vt:variant>
      <vt:variant>
        <vt:i4>206</vt:i4>
      </vt:variant>
      <vt:variant>
        <vt:i4>0</vt:i4>
      </vt:variant>
      <vt:variant>
        <vt:i4>5</vt:i4>
      </vt:variant>
      <vt:variant>
        <vt:lpwstr/>
      </vt:variant>
      <vt:variant>
        <vt:lpwstr>_Toc44066509</vt:lpwstr>
      </vt:variant>
      <vt:variant>
        <vt:i4>1572914</vt:i4>
      </vt:variant>
      <vt:variant>
        <vt:i4>200</vt:i4>
      </vt:variant>
      <vt:variant>
        <vt:i4>0</vt:i4>
      </vt:variant>
      <vt:variant>
        <vt:i4>5</vt:i4>
      </vt:variant>
      <vt:variant>
        <vt:lpwstr/>
      </vt:variant>
      <vt:variant>
        <vt:lpwstr>_Toc44066508</vt:lpwstr>
      </vt:variant>
      <vt:variant>
        <vt:i4>1507378</vt:i4>
      </vt:variant>
      <vt:variant>
        <vt:i4>194</vt:i4>
      </vt:variant>
      <vt:variant>
        <vt:i4>0</vt:i4>
      </vt:variant>
      <vt:variant>
        <vt:i4>5</vt:i4>
      </vt:variant>
      <vt:variant>
        <vt:lpwstr/>
      </vt:variant>
      <vt:variant>
        <vt:lpwstr>_Toc44066507</vt:lpwstr>
      </vt:variant>
      <vt:variant>
        <vt:i4>1441842</vt:i4>
      </vt:variant>
      <vt:variant>
        <vt:i4>188</vt:i4>
      </vt:variant>
      <vt:variant>
        <vt:i4>0</vt:i4>
      </vt:variant>
      <vt:variant>
        <vt:i4>5</vt:i4>
      </vt:variant>
      <vt:variant>
        <vt:lpwstr/>
      </vt:variant>
      <vt:variant>
        <vt:lpwstr>_Toc44066506</vt:lpwstr>
      </vt:variant>
      <vt:variant>
        <vt:i4>1376306</vt:i4>
      </vt:variant>
      <vt:variant>
        <vt:i4>182</vt:i4>
      </vt:variant>
      <vt:variant>
        <vt:i4>0</vt:i4>
      </vt:variant>
      <vt:variant>
        <vt:i4>5</vt:i4>
      </vt:variant>
      <vt:variant>
        <vt:lpwstr/>
      </vt:variant>
      <vt:variant>
        <vt:lpwstr>_Toc44066505</vt:lpwstr>
      </vt:variant>
      <vt:variant>
        <vt:i4>1310770</vt:i4>
      </vt:variant>
      <vt:variant>
        <vt:i4>176</vt:i4>
      </vt:variant>
      <vt:variant>
        <vt:i4>0</vt:i4>
      </vt:variant>
      <vt:variant>
        <vt:i4>5</vt:i4>
      </vt:variant>
      <vt:variant>
        <vt:lpwstr/>
      </vt:variant>
      <vt:variant>
        <vt:lpwstr>_Toc44066504</vt:lpwstr>
      </vt:variant>
      <vt:variant>
        <vt:i4>1245234</vt:i4>
      </vt:variant>
      <vt:variant>
        <vt:i4>170</vt:i4>
      </vt:variant>
      <vt:variant>
        <vt:i4>0</vt:i4>
      </vt:variant>
      <vt:variant>
        <vt:i4>5</vt:i4>
      </vt:variant>
      <vt:variant>
        <vt:lpwstr/>
      </vt:variant>
      <vt:variant>
        <vt:lpwstr>_Toc44066503</vt:lpwstr>
      </vt:variant>
      <vt:variant>
        <vt:i4>1179698</vt:i4>
      </vt:variant>
      <vt:variant>
        <vt:i4>164</vt:i4>
      </vt:variant>
      <vt:variant>
        <vt:i4>0</vt:i4>
      </vt:variant>
      <vt:variant>
        <vt:i4>5</vt:i4>
      </vt:variant>
      <vt:variant>
        <vt:lpwstr/>
      </vt:variant>
      <vt:variant>
        <vt:lpwstr>_Toc44066502</vt:lpwstr>
      </vt:variant>
      <vt:variant>
        <vt:i4>1114162</vt:i4>
      </vt:variant>
      <vt:variant>
        <vt:i4>158</vt:i4>
      </vt:variant>
      <vt:variant>
        <vt:i4>0</vt:i4>
      </vt:variant>
      <vt:variant>
        <vt:i4>5</vt:i4>
      </vt:variant>
      <vt:variant>
        <vt:lpwstr/>
      </vt:variant>
      <vt:variant>
        <vt:lpwstr>_Toc44066501</vt:lpwstr>
      </vt:variant>
      <vt:variant>
        <vt:i4>1048626</vt:i4>
      </vt:variant>
      <vt:variant>
        <vt:i4>152</vt:i4>
      </vt:variant>
      <vt:variant>
        <vt:i4>0</vt:i4>
      </vt:variant>
      <vt:variant>
        <vt:i4>5</vt:i4>
      </vt:variant>
      <vt:variant>
        <vt:lpwstr/>
      </vt:variant>
      <vt:variant>
        <vt:lpwstr>_Toc44066500</vt:lpwstr>
      </vt:variant>
      <vt:variant>
        <vt:i4>1572923</vt:i4>
      </vt:variant>
      <vt:variant>
        <vt:i4>146</vt:i4>
      </vt:variant>
      <vt:variant>
        <vt:i4>0</vt:i4>
      </vt:variant>
      <vt:variant>
        <vt:i4>5</vt:i4>
      </vt:variant>
      <vt:variant>
        <vt:lpwstr/>
      </vt:variant>
      <vt:variant>
        <vt:lpwstr>_Toc44066499</vt:lpwstr>
      </vt:variant>
      <vt:variant>
        <vt:i4>1638459</vt:i4>
      </vt:variant>
      <vt:variant>
        <vt:i4>140</vt:i4>
      </vt:variant>
      <vt:variant>
        <vt:i4>0</vt:i4>
      </vt:variant>
      <vt:variant>
        <vt:i4>5</vt:i4>
      </vt:variant>
      <vt:variant>
        <vt:lpwstr/>
      </vt:variant>
      <vt:variant>
        <vt:lpwstr>_Toc44066498</vt:lpwstr>
      </vt:variant>
      <vt:variant>
        <vt:i4>1441851</vt:i4>
      </vt:variant>
      <vt:variant>
        <vt:i4>134</vt:i4>
      </vt:variant>
      <vt:variant>
        <vt:i4>0</vt:i4>
      </vt:variant>
      <vt:variant>
        <vt:i4>5</vt:i4>
      </vt:variant>
      <vt:variant>
        <vt:lpwstr/>
      </vt:variant>
      <vt:variant>
        <vt:lpwstr>_Toc44066497</vt:lpwstr>
      </vt:variant>
      <vt:variant>
        <vt:i4>1507387</vt:i4>
      </vt:variant>
      <vt:variant>
        <vt:i4>128</vt:i4>
      </vt:variant>
      <vt:variant>
        <vt:i4>0</vt:i4>
      </vt:variant>
      <vt:variant>
        <vt:i4>5</vt:i4>
      </vt:variant>
      <vt:variant>
        <vt:lpwstr/>
      </vt:variant>
      <vt:variant>
        <vt:lpwstr>_Toc44066496</vt:lpwstr>
      </vt:variant>
      <vt:variant>
        <vt:i4>1310779</vt:i4>
      </vt:variant>
      <vt:variant>
        <vt:i4>122</vt:i4>
      </vt:variant>
      <vt:variant>
        <vt:i4>0</vt:i4>
      </vt:variant>
      <vt:variant>
        <vt:i4>5</vt:i4>
      </vt:variant>
      <vt:variant>
        <vt:lpwstr/>
      </vt:variant>
      <vt:variant>
        <vt:lpwstr>_Toc44066495</vt:lpwstr>
      </vt:variant>
      <vt:variant>
        <vt:i4>1376315</vt:i4>
      </vt:variant>
      <vt:variant>
        <vt:i4>116</vt:i4>
      </vt:variant>
      <vt:variant>
        <vt:i4>0</vt:i4>
      </vt:variant>
      <vt:variant>
        <vt:i4>5</vt:i4>
      </vt:variant>
      <vt:variant>
        <vt:lpwstr/>
      </vt:variant>
      <vt:variant>
        <vt:lpwstr>_Toc44066494</vt:lpwstr>
      </vt:variant>
      <vt:variant>
        <vt:i4>1179707</vt:i4>
      </vt:variant>
      <vt:variant>
        <vt:i4>110</vt:i4>
      </vt:variant>
      <vt:variant>
        <vt:i4>0</vt:i4>
      </vt:variant>
      <vt:variant>
        <vt:i4>5</vt:i4>
      </vt:variant>
      <vt:variant>
        <vt:lpwstr/>
      </vt:variant>
      <vt:variant>
        <vt:lpwstr>_Toc44066493</vt:lpwstr>
      </vt:variant>
      <vt:variant>
        <vt:i4>1245243</vt:i4>
      </vt:variant>
      <vt:variant>
        <vt:i4>104</vt:i4>
      </vt:variant>
      <vt:variant>
        <vt:i4>0</vt:i4>
      </vt:variant>
      <vt:variant>
        <vt:i4>5</vt:i4>
      </vt:variant>
      <vt:variant>
        <vt:lpwstr/>
      </vt:variant>
      <vt:variant>
        <vt:lpwstr>_Toc44066492</vt:lpwstr>
      </vt:variant>
      <vt:variant>
        <vt:i4>1048635</vt:i4>
      </vt:variant>
      <vt:variant>
        <vt:i4>98</vt:i4>
      </vt:variant>
      <vt:variant>
        <vt:i4>0</vt:i4>
      </vt:variant>
      <vt:variant>
        <vt:i4>5</vt:i4>
      </vt:variant>
      <vt:variant>
        <vt:lpwstr/>
      </vt:variant>
      <vt:variant>
        <vt:lpwstr>_Toc44066491</vt:lpwstr>
      </vt:variant>
      <vt:variant>
        <vt:i4>1114171</vt:i4>
      </vt:variant>
      <vt:variant>
        <vt:i4>92</vt:i4>
      </vt:variant>
      <vt:variant>
        <vt:i4>0</vt:i4>
      </vt:variant>
      <vt:variant>
        <vt:i4>5</vt:i4>
      </vt:variant>
      <vt:variant>
        <vt:lpwstr/>
      </vt:variant>
      <vt:variant>
        <vt:lpwstr>_Toc44066490</vt:lpwstr>
      </vt:variant>
      <vt:variant>
        <vt:i4>1572922</vt:i4>
      </vt:variant>
      <vt:variant>
        <vt:i4>86</vt:i4>
      </vt:variant>
      <vt:variant>
        <vt:i4>0</vt:i4>
      </vt:variant>
      <vt:variant>
        <vt:i4>5</vt:i4>
      </vt:variant>
      <vt:variant>
        <vt:lpwstr/>
      </vt:variant>
      <vt:variant>
        <vt:lpwstr>_Toc44066489</vt:lpwstr>
      </vt:variant>
      <vt:variant>
        <vt:i4>1638458</vt:i4>
      </vt:variant>
      <vt:variant>
        <vt:i4>80</vt:i4>
      </vt:variant>
      <vt:variant>
        <vt:i4>0</vt:i4>
      </vt:variant>
      <vt:variant>
        <vt:i4>5</vt:i4>
      </vt:variant>
      <vt:variant>
        <vt:lpwstr/>
      </vt:variant>
      <vt:variant>
        <vt:lpwstr>_Toc44066488</vt:lpwstr>
      </vt:variant>
      <vt:variant>
        <vt:i4>1441850</vt:i4>
      </vt:variant>
      <vt:variant>
        <vt:i4>74</vt:i4>
      </vt:variant>
      <vt:variant>
        <vt:i4>0</vt:i4>
      </vt:variant>
      <vt:variant>
        <vt:i4>5</vt:i4>
      </vt:variant>
      <vt:variant>
        <vt:lpwstr/>
      </vt:variant>
      <vt:variant>
        <vt:lpwstr>_Toc44066487</vt:lpwstr>
      </vt:variant>
      <vt:variant>
        <vt:i4>1507386</vt:i4>
      </vt:variant>
      <vt:variant>
        <vt:i4>68</vt:i4>
      </vt:variant>
      <vt:variant>
        <vt:i4>0</vt:i4>
      </vt:variant>
      <vt:variant>
        <vt:i4>5</vt:i4>
      </vt:variant>
      <vt:variant>
        <vt:lpwstr/>
      </vt:variant>
      <vt:variant>
        <vt:lpwstr>_Toc44066486</vt:lpwstr>
      </vt:variant>
      <vt:variant>
        <vt:i4>1310778</vt:i4>
      </vt:variant>
      <vt:variant>
        <vt:i4>62</vt:i4>
      </vt:variant>
      <vt:variant>
        <vt:i4>0</vt:i4>
      </vt:variant>
      <vt:variant>
        <vt:i4>5</vt:i4>
      </vt:variant>
      <vt:variant>
        <vt:lpwstr/>
      </vt:variant>
      <vt:variant>
        <vt:lpwstr>_Toc44066485</vt:lpwstr>
      </vt:variant>
      <vt:variant>
        <vt:i4>1376314</vt:i4>
      </vt:variant>
      <vt:variant>
        <vt:i4>56</vt:i4>
      </vt:variant>
      <vt:variant>
        <vt:i4>0</vt:i4>
      </vt:variant>
      <vt:variant>
        <vt:i4>5</vt:i4>
      </vt:variant>
      <vt:variant>
        <vt:lpwstr/>
      </vt:variant>
      <vt:variant>
        <vt:lpwstr>_Toc44066484</vt:lpwstr>
      </vt:variant>
      <vt:variant>
        <vt:i4>1179706</vt:i4>
      </vt:variant>
      <vt:variant>
        <vt:i4>50</vt:i4>
      </vt:variant>
      <vt:variant>
        <vt:i4>0</vt:i4>
      </vt:variant>
      <vt:variant>
        <vt:i4>5</vt:i4>
      </vt:variant>
      <vt:variant>
        <vt:lpwstr/>
      </vt:variant>
      <vt:variant>
        <vt:lpwstr>_Toc44066483</vt:lpwstr>
      </vt:variant>
      <vt:variant>
        <vt:i4>1245242</vt:i4>
      </vt:variant>
      <vt:variant>
        <vt:i4>44</vt:i4>
      </vt:variant>
      <vt:variant>
        <vt:i4>0</vt:i4>
      </vt:variant>
      <vt:variant>
        <vt:i4>5</vt:i4>
      </vt:variant>
      <vt:variant>
        <vt:lpwstr/>
      </vt:variant>
      <vt:variant>
        <vt:lpwstr>_Toc44066482</vt:lpwstr>
      </vt:variant>
      <vt:variant>
        <vt:i4>1048634</vt:i4>
      </vt:variant>
      <vt:variant>
        <vt:i4>38</vt:i4>
      </vt:variant>
      <vt:variant>
        <vt:i4>0</vt:i4>
      </vt:variant>
      <vt:variant>
        <vt:i4>5</vt:i4>
      </vt:variant>
      <vt:variant>
        <vt:lpwstr/>
      </vt:variant>
      <vt:variant>
        <vt:lpwstr>_Toc44066481</vt:lpwstr>
      </vt:variant>
      <vt:variant>
        <vt:i4>1114170</vt:i4>
      </vt:variant>
      <vt:variant>
        <vt:i4>32</vt:i4>
      </vt:variant>
      <vt:variant>
        <vt:i4>0</vt:i4>
      </vt:variant>
      <vt:variant>
        <vt:i4>5</vt:i4>
      </vt:variant>
      <vt:variant>
        <vt:lpwstr/>
      </vt:variant>
      <vt:variant>
        <vt:lpwstr>_Toc44066480</vt:lpwstr>
      </vt:variant>
      <vt:variant>
        <vt:i4>1572917</vt:i4>
      </vt:variant>
      <vt:variant>
        <vt:i4>26</vt:i4>
      </vt:variant>
      <vt:variant>
        <vt:i4>0</vt:i4>
      </vt:variant>
      <vt:variant>
        <vt:i4>5</vt:i4>
      </vt:variant>
      <vt:variant>
        <vt:lpwstr/>
      </vt:variant>
      <vt:variant>
        <vt:lpwstr>_Toc44066479</vt:lpwstr>
      </vt:variant>
      <vt:variant>
        <vt:i4>1638453</vt:i4>
      </vt:variant>
      <vt:variant>
        <vt:i4>20</vt:i4>
      </vt:variant>
      <vt:variant>
        <vt:i4>0</vt:i4>
      </vt:variant>
      <vt:variant>
        <vt:i4>5</vt:i4>
      </vt:variant>
      <vt:variant>
        <vt:lpwstr/>
      </vt:variant>
      <vt:variant>
        <vt:lpwstr>_Toc44066478</vt:lpwstr>
      </vt:variant>
      <vt:variant>
        <vt:i4>1441845</vt:i4>
      </vt:variant>
      <vt:variant>
        <vt:i4>14</vt:i4>
      </vt:variant>
      <vt:variant>
        <vt:i4>0</vt:i4>
      </vt:variant>
      <vt:variant>
        <vt:i4>5</vt:i4>
      </vt:variant>
      <vt:variant>
        <vt:lpwstr/>
      </vt:variant>
      <vt:variant>
        <vt:lpwstr>_Toc44066477</vt:lpwstr>
      </vt:variant>
      <vt:variant>
        <vt:i4>1507381</vt:i4>
      </vt:variant>
      <vt:variant>
        <vt:i4>8</vt:i4>
      </vt:variant>
      <vt:variant>
        <vt:i4>0</vt:i4>
      </vt:variant>
      <vt:variant>
        <vt:i4>5</vt:i4>
      </vt:variant>
      <vt:variant>
        <vt:lpwstr/>
      </vt:variant>
      <vt:variant>
        <vt:lpwstr>_Toc44066476</vt:lpwstr>
      </vt:variant>
      <vt:variant>
        <vt:i4>1310773</vt:i4>
      </vt:variant>
      <vt:variant>
        <vt:i4>2</vt:i4>
      </vt:variant>
      <vt:variant>
        <vt:i4>0</vt:i4>
      </vt:variant>
      <vt:variant>
        <vt:i4>5</vt:i4>
      </vt:variant>
      <vt:variant>
        <vt:lpwstr/>
      </vt:variant>
      <vt:variant>
        <vt:lpwstr>_Toc44066475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LMH TEST VALIDATION OR VERIFICATION PROTOCOL TEMPLATE</dc:title>
  <dc:creator>Quality Manager</dc:creator>
  <cp:lastModifiedBy>alexander smith</cp:lastModifiedBy>
  <cp:revision>4</cp:revision>
  <cp:lastPrinted>2017-10-17T16:56:00Z</cp:lastPrinted>
  <dcterms:created xsi:type="dcterms:W3CDTF">2020-07-02T12:41:00Z</dcterms:created>
  <dcterms:modified xsi:type="dcterms:W3CDTF">2020-07-03T14:00:00Z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active</vt:lpwstr>
  </property>
</Properties>
</file>